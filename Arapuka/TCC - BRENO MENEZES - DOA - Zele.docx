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header1.xml" ContentType="application/vnd.openxmlformats-officedocument.wordprocessingml.header+xml"/>
  <Override PartName="/word/header2.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1.xml" ContentType="application/vnd.openxmlformats-officedocument.theme+xml"/>
  <Override PartName="/word/charts/colors5.xml" ContentType="application/vnd.ms-office.chartcolorstyle+xml"/>
  <Override PartName="/word/settings.xml" ContentType="application/vnd.openxmlformats-officedocument.wordprocessingml.settings+xml"/>
  <Override PartName="/customXml/itemProps1.xml" ContentType="application/vnd.openxmlformats-officedocument.customXmlProperties+xml"/>
  <Override PartName="/word/fontTable.xml" ContentType="application/vnd.openxmlformats-officedocument.wordprocessingml.fontTable+xml"/>
  <Override PartName="/word/people.xml" ContentType="application/vnd.openxmlformats-officedocument.wordprocessingml.people+xml"/>
  <Override PartName="/word/webSettings.xml" ContentType="application/vnd.openxmlformats-officedocument.wordprocessingml.webSetting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docProps/core.xml" ContentType="application/vnd.openxmlformats-package.core-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EED05B" w14:textId="46658A49" w:rsidR="00112A3E" w:rsidRDefault="00B15A3B" w:rsidP="00112A3E">
      <w:pPr>
        <w:jc w:val="center"/>
        <w:rPr>
          <w:rFonts w:ascii="Times New Roman" w:hAnsi="Times New Roman" w:cs="Times New Roman"/>
          <w:sz w:val="32"/>
          <w:szCs w:val="32"/>
        </w:rPr>
      </w:pPr>
      <w:bookmarkStart w:id="0" w:name="_Hlk85038159"/>
      <w:bookmarkEnd w:id="0"/>
      <w:r>
        <w:rPr>
          <w:noProof/>
        </w:rPr>
        <w:drawing>
          <wp:anchor distT="0" distB="0" distL="0" distR="0" simplePos="0" relativeHeight="251661312" behindDoc="1" locked="0" layoutInCell="1" allowOverlap="1" wp14:anchorId="24EECCE4" wp14:editId="42F01351">
            <wp:simplePos x="0" y="0"/>
            <wp:positionH relativeFrom="page">
              <wp:align>left</wp:align>
            </wp:positionH>
            <wp:positionV relativeFrom="page">
              <wp:align>top</wp:align>
            </wp:positionV>
            <wp:extent cx="7559675" cy="10690860"/>
            <wp:effectExtent l="0" t="0" r="3175"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7559675" cy="10690860"/>
                    </a:xfrm>
                    <a:prstGeom prst="rect">
                      <a:avLst/>
                    </a:prstGeom>
                  </pic:spPr>
                </pic:pic>
              </a:graphicData>
            </a:graphic>
          </wp:anchor>
        </w:drawing>
      </w:r>
    </w:p>
    <w:p w14:paraId="45AC40B3" w14:textId="255D216F" w:rsidR="00112A3E" w:rsidRDefault="00112A3E" w:rsidP="00112A3E">
      <w:pPr>
        <w:jc w:val="center"/>
        <w:rPr>
          <w:rFonts w:ascii="Times New Roman" w:hAnsi="Times New Roman" w:cs="Times New Roman"/>
          <w:sz w:val="32"/>
          <w:szCs w:val="32"/>
        </w:rPr>
      </w:pPr>
    </w:p>
    <w:p w14:paraId="7CEE2330" w14:textId="03D7A8AA" w:rsidR="00112A3E" w:rsidRDefault="00112A3E" w:rsidP="00112A3E">
      <w:pPr>
        <w:jc w:val="center"/>
        <w:rPr>
          <w:rFonts w:ascii="Times New Roman" w:hAnsi="Times New Roman" w:cs="Times New Roman"/>
          <w:sz w:val="32"/>
          <w:szCs w:val="32"/>
        </w:rPr>
      </w:pPr>
    </w:p>
    <w:p w14:paraId="713ED39A" w14:textId="6BB28A82" w:rsidR="00112A3E" w:rsidRDefault="00112A3E" w:rsidP="00112A3E">
      <w:pPr>
        <w:jc w:val="center"/>
        <w:rPr>
          <w:rFonts w:ascii="Times New Roman" w:hAnsi="Times New Roman" w:cs="Times New Roman"/>
          <w:sz w:val="32"/>
          <w:szCs w:val="32"/>
        </w:rPr>
      </w:pPr>
    </w:p>
    <w:p w14:paraId="0B0F94D4" w14:textId="40AEF431" w:rsidR="00112A3E" w:rsidRDefault="00112A3E" w:rsidP="00112A3E">
      <w:pPr>
        <w:jc w:val="center"/>
        <w:rPr>
          <w:rFonts w:ascii="Times New Roman" w:hAnsi="Times New Roman" w:cs="Times New Roman"/>
          <w:sz w:val="32"/>
          <w:szCs w:val="32"/>
        </w:rPr>
      </w:pPr>
    </w:p>
    <w:p w14:paraId="309C13AE" w14:textId="0BBC8973" w:rsidR="00112A3E" w:rsidRDefault="00112A3E" w:rsidP="00112A3E">
      <w:pPr>
        <w:jc w:val="center"/>
        <w:rPr>
          <w:rFonts w:ascii="Times New Roman" w:hAnsi="Times New Roman" w:cs="Times New Roman"/>
          <w:sz w:val="32"/>
          <w:szCs w:val="32"/>
        </w:rPr>
      </w:pPr>
    </w:p>
    <w:p w14:paraId="4C6F3C62" w14:textId="21B38268" w:rsidR="00112A3E" w:rsidRDefault="00112A3E" w:rsidP="00112A3E">
      <w:pPr>
        <w:jc w:val="center"/>
        <w:rPr>
          <w:rFonts w:ascii="Times New Roman" w:hAnsi="Times New Roman" w:cs="Times New Roman"/>
          <w:sz w:val="32"/>
          <w:szCs w:val="32"/>
        </w:rPr>
      </w:pPr>
    </w:p>
    <w:p w14:paraId="72139657" w14:textId="4EBA0C01" w:rsidR="00112A3E" w:rsidRDefault="00112A3E" w:rsidP="00112A3E">
      <w:pPr>
        <w:jc w:val="center"/>
        <w:rPr>
          <w:rFonts w:ascii="Times New Roman" w:hAnsi="Times New Roman" w:cs="Times New Roman"/>
          <w:sz w:val="32"/>
          <w:szCs w:val="32"/>
        </w:rPr>
      </w:pPr>
    </w:p>
    <w:p w14:paraId="3F69C0BA" w14:textId="77E3A252" w:rsidR="00112A3E" w:rsidRDefault="00112A3E" w:rsidP="00112A3E">
      <w:pPr>
        <w:jc w:val="center"/>
        <w:rPr>
          <w:rFonts w:ascii="Times New Roman" w:hAnsi="Times New Roman" w:cs="Times New Roman"/>
          <w:sz w:val="32"/>
          <w:szCs w:val="32"/>
        </w:rPr>
      </w:pPr>
    </w:p>
    <w:p w14:paraId="00114B98" w14:textId="004CCE04" w:rsidR="0096338E" w:rsidRDefault="00112A3E" w:rsidP="00112A3E">
      <w:pPr>
        <w:jc w:val="center"/>
        <w:rPr>
          <w:rFonts w:ascii="Times New Roman" w:hAnsi="Times New Roman" w:cs="Times New Roman"/>
          <w:b/>
          <w:bCs/>
          <w:sz w:val="32"/>
          <w:szCs w:val="32"/>
        </w:rPr>
      </w:pPr>
      <w:r w:rsidRPr="00112A3E">
        <w:rPr>
          <w:rFonts w:ascii="Times New Roman" w:hAnsi="Times New Roman" w:cs="Times New Roman"/>
          <w:b/>
          <w:bCs/>
          <w:sz w:val="32"/>
          <w:szCs w:val="32"/>
        </w:rPr>
        <w:t>ESTIMADOR DE DIREÇÃO DE CHEGADA</w:t>
      </w:r>
    </w:p>
    <w:p w14:paraId="1D881BF7" w14:textId="05F2AD9B" w:rsidR="005F2609" w:rsidRPr="00112A3E" w:rsidRDefault="005F2609" w:rsidP="00112A3E">
      <w:pPr>
        <w:jc w:val="center"/>
        <w:rPr>
          <w:rFonts w:ascii="Times New Roman" w:hAnsi="Times New Roman" w:cs="Times New Roman"/>
          <w:b/>
          <w:bCs/>
          <w:sz w:val="32"/>
          <w:szCs w:val="32"/>
        </w:rPr>
      </w:pPr>
      <w:r>
        <w:rPr>
          <w:rFonts w:ascii="Times New Roman" w:hAnsi="Times New Roman" w:cs="Times New Roman"/>
          <w:b/>
          <w:bCs/>
          <w:sz w:val="32"/>
          <w:szCs w:val="32"/>
        </w:rPr>
        <w:t>DE SINAIS SONOROS</w:t>
      </w:r>
    </w:p>
    <w:p w14:paraId="67945789" w14:textId="379A72C7" w:rsidR="00112A3E" w:rsidRPr="00112A3E" w:rsidRDefault="00112A3E" w:rsidP="00112A3E">
      <w:pPr>
        <w:jc w:val="center"/>
        <w:rPr>
          <w:rFonts w:ascii="Times New Roman" w:hAnsi="Times New Roman" w:cs="Times New Roman"/>
          <w:b/>
          <w:bCs/>
          <w:sz w:val="32"/>
          <w:szCs w:val="32"/>
        </w:rPr>
      </w:pPr>
    </w:p>
    <w:p w14:paraId="3029271F" w14:textId="1FA7A95A" w:rsidR="00112A3E" w:rsidRPr="00112A3E" w:rsidRDefault="00112A3E" w:rsidP="00112A3E">
      <w:pPr>
        <w:jc w:val="center"/>
        <w:rPr>
          <w:rFonts w:ascii="Times New Roman" w:hAnsi="Times New Roman" w:cs="Times New Roman"/>
          <w:b/>
          <w:bCs/>
          <w:sz w:val="28"/>
          <w:szCs w:val="28"/>
        </w:rPr>
      </w:pPr>
      <w:r w:rsidRPr="00112A3E">
        <w:rPr>
          <w:rFonts w:ascii="Times New Roman" w:hAnsi="Times New Roman" w:cs="Times New Roman"/>
          <w:b/>
          <w:bCs/>
          <w:sz w:val="28"/>
          <w:szCs w:val="28"/>
        </w:rPr>
        <w:t>BRENO DE ALMEIDA MENEZES</w:t>
      </w:r>
    </w:p>
    <w:p w14:paraId="0296BE0D" w14:textId="6C059C89" w:rsidR="00112A3E" w:rsidRPr="00112A3E" w:rsidRDefault="00112A3E" w:rsidP="00112A3E">
      <w:pPr>
        <w:jc w:val="center"/>
        <w:rPr>
          <w:rFonts w:ascii="Times New Roman" w:hAnsi="Times New Roman" w:cs="Times New Roman"/>
          <w:b/>
          <w:bCs/>
          <w:sz w:val="28"/>
          <w:szCs w:val="28"/>
        </w:rPr>
      </w:pPr>
    </w:p>
    <w:p w14:paraId="2E532D3B" w14:textId="34660394" w:rsidR="00112A3E" w:rsidRDefault="00112A3E" w:rsidP="00112A3E">
      <w:pPr>
        <w:jc w:val="center"/>
        <w:rPr>
          <w:rFonts w:ascii="Times New Roman" w:hAnsi="Times New Roman" w:cs="Times New Roman"/>
          <w:b/>
          <w:bCs/>
          <w:sz w:val="28"/>
          <w:szCs w:val="28"/>
        </w:rPr>
      </w:pPr>
    </w:p>
    <w:p w14:paraId="48A40E7F" w14:textId="58CCEDC9" w:rsidR="00B15A3B" w:rsidRDefault="00B15A3B" w:rsidP="00112A3E">
      <w:pPr>
        <w:jc w:val="center"/>
        <w:rPr>
          <w:rFonts w:ascii="Times New Roman" w:hAnsi="Times New Roman" w:cs="Times New Roman"/>
          <w:b/>
          <w:bCs/>
          <w:sz w:val="28"/>
          <w:szCs w:val="28"/>
        </w:rPr>
      </w:pPr>
    </w:p>
    <w:p w14:paraId="48CB1515" w14:textId="31F49109" w:rsidR="00B15A3B" w:rsidRDefault="00B15A3B" w:rsidP="00112A3E">
      <w:pPr>
        <w:jc w:val="center"/>
        <w:rPr>
          <w:rFonts w:ascii="Times New Roman" w:hAnsi="Times New Roman" w:cs="Times New Roman"/>
          <w:b/>
          <w:bCs/>
          <w:sz w:val="28"/>
          <w:szCs w:val="28"/>
        </w:rPr>
      </w:pPr>
    </w:p>
    <w:p w14:paraId="0E6CC7E9" w14:textId="7E3DED9D" w:rsidR="00B15A3B" w:rsidRDefault="00B15A3B" w:rsidP="00112A3E">
      <w:pPr>
        <w:jc w:val="center"/>
        <w:rPr>
          <w:rFonts w:ascii="Times New Roman" w:hAnsi="Times New Roman" w:cs="Times New Roman"/>
          <w:b/>
          <w:bCs/>
          <w:sz w:val="28"/>
          <w:szCs w:val="28"/>
        </w:rPr>
      </w:pPr>
    </w:p>
    <w:p w14:paraId="28D1942D" w14:textId="77777777" w:rsidR="00B15A3B" w:rsidRPr="00112A3E" w:rsidRDefault="00B15A3B" w:rsidP="00112A3E">
      <w:pPr>
        <w:jc w:val="center"/>
        <w:rPr>
          <w:rFonts w:ascii="Times New Roman" w:hAnsi="Times New Roman" w:cs="Times New Roman"/>
          <w:b/>
          <w:bCs/>
          <w:sz w:val="28"/>
          <w:szCs w:val="28"/>
        </w:rPr>
      </w:pPr>
    </w:p>
    <w:p w14:paraId="7FD28D11" w14:textId="5657FEA8" w:rsidR="00112A3E" w:rsidRPr="00112A3E" w:rsidRDefault="00112A3E" w:rsidP="00112A3E">
      <w:pPr>
        <w:jc w:val="center"/>
        <w:rPr>
          <w:rFonts w:ascii="Times New Roman" w:hAnsi="Times New Roman" w:cs="Times New Roman"/>
          <w:b/>
          <w:bCs/>
          <w:sz w:val="24"/>
          <w:szCs w:val="24"/>
        </w:rPr>
      </w:pPr>
      <w:r w:rsidRPr="00112A3E">
        <w:rPr>
          <w:rFonts w:ascii="Times New Roman" w:hAnsi="Times New Roman" w:cs="Times New Roman"/>
          <w:b/>
          <w:bCs/>
          <w:sz w:val="24"/>
          <w:szCs w:val="24"/>
        </w:rPr>
        <w:t>TRABALHO DE CONCLUSÃO DE CURSO EM ENGENHARIA ELÉTRICA</w:t>
      </w:r>
    </w:p>
    <w:p w14:paraId="08D166B9" w14:textId="2C9BF9D1" w:rsidR="00112A3E" w:rsidRPr="00112A3E" w:rsidRDefault="00112A3E" w:rsidP="00112A3E">
      <w:pPr>
        <w:jc w:val="center"/>
        <w:rPr>
          <w:rFonts w:ascii="Times New Roman" w:hAnsi="Times New Roman" w:cs="Times New Roman"/>
          <w:b/>
          <w:bCs/>
          <w:sz w:val="24"/>
          <w:szCs w:val="24"/>
        </w:rPr>
      </w:pPr>
      <w:r w:rsidRPr="00112A3E">
        <w:rPr>
          <w:rFonts w:ascii="Times New Roman" w:hAnsi="Times New Roman" w:cs="Times New Roman"/>
          <w:b/>
          <w:bCs/>
          <w:sz w:val="24"/>
          <w:szCs w:val="24"/>
        </w:rPr>
        <w:t>DEPARTAMENTO DE ENGENHARIA ELÉTRICA</w:t>
      </w:r>
    </w:p>
    <w:p w14:paraId="42E4A6BB" w14:textId="65D49CFD" w:rsidR="00112A3E" w:rsidRPr="00112A3E" w:rsidRDefault="00112A3E" w:rsidP="00B15A3B">
      <w:pPr>
        <w:rPr>
          <w:rFonts w:ascii="Times New Roman" w:hAnsi="Times New Roman" w:cs="Times New Roman"/>
          <w:b/>
          <w:bCs/>
          <w:sz w:val="24"/>
          <w:szCs w:val="24"/>
        </w:rPr>
      </w:pPr>
    </w:p>
    <w:p w14:paraId="35B9730E" w14:textId="6D5BDB1C" w:rsidR="00112A3E" w:rsidRPr="00112A3E" w:rsidRDefault="00112A3E" w:rsidP="00112A3E">
      <w:pPr>
        <w:jc w:val="center"/>
        <w:rPr>
          <w:rFonts w:ascii="Times New Roman" w:hAnsi="Times New Roman" w:cs="Times New Roman"/>
          <w:b/>
          <w:bCs/>
          <w:sz w:val="24"/>
          <w:szCs w:val="24"/>
        </w:rPr>
      </w:pPr>
    </w:p>
    <w:p w14:paraId="221C57EE" w14:textId="77777777" w:rsidR="00B15A3B" w:rsidRDefault="00B15A3B" w:rsidP="00112A3E">
      <w:pPr>
        <w:jc w:val="center"/>
        <w:rPr>
          <w:rFonts w:ascii="Times New Roman" w:hAnsi="Times New Roman" w:cs="Times New Roman"/>
          <w:b/>
          <w:bCs/>
          <w:sz w:val="24"/>
          <w:szCs w:val="24"/>
        </w:rPr>
      </w:pPr>
    </w:p>
    <w:p w14:paraId="0ADEE3DD" w14:textId="0F21E35E" w:rsidR="00112A3E" w:rsidRPr="00112A3E" w:rsidRDefault="00112A3E" w:rsidP="00112A3E">
      <w:pPr>
        <w:jc w:val="center"/>
        <w:rPr>
          <w:rFonts w:ascii="Times New Roman" w:hAnsi="Times New Roman" w:cs="Times New Roman"/>
          <w:b/>
          <w:bCs/>
          <w:sz w:val="24"/>
          <w:szCs w:val="24"/>
        </w:rPr>
      </w:pPr>
      <w:r w:rsidRPr="00112A3E">
        <w:rPr>
          <w:rFonts w:ascii="Times New Roman" w:hAnsi="Times New Roman" w:cs="Times New Roman"/>
          <w:b/>
          <w:bCs/>
          <w:sz w:val="24"/>
          <w:szCs w:val="24"/>
        </w:rPr>
        <w:t>FACULDADE DE TECNOLOGIA</w:t>
      </w:r>
    </w:p>
    <w:p w14:paraId="61BE147F" w14:textId="28F64E4F" w:rsidR="00112A3E" w:rsidRPr="00112A3E" w:rsidRDefault="00112A3E" w:rsidP="00112A3E">
      <w:pPr>
        <w:jc w:val="center"/>
        <w:rPr>
          <w:rFonts w:ascii="Times New Roman" w:hAnsi="Times New Roman" w:cs="Times New Roman"/>
          <w:b/>
          <w:bCs/>
          <w:sz w:val="24"/>
          <w:szCs w:val="24"/>
        </w:rPr>
      </w:pPr>
    </w:p>
    <w:p w14:paraId="34000D86" w14:textId="7098FC34" w:rsidR="00112A3E" w:rsidRDefault="00112A3E" w:rsidP="00112A3E">
      <w:pPr>
        <w:jc w:val="center"/>
        <w:rPr>
          <w:rFonts w:ascii="Times New Roman" w:hAnsi="Times New Roman" w:cs="Times New Roman"/>
          <w:b/>
          <w:bCs/>
          <w:sz w:val="24"/>
          <w:szCs w:val="24"/>
        </w:rPr>
      </w:pPr>
      <w:r w:rsidRPr="00112A3E">
        <w:rPr>
          <w:rFonts w:ascii="Times New Roman" w:hAnsi="Times New Roman" w:cs="Times New Roman"/>
          <w:b/>
          <w:bCs/>
          <w:sz w:val="24"/>
          <w:szCs w:val="24"/>
        </w:rPr>
        <w:t>UNIVERSIDADE DE BRASÍLIA</w:t>
      </w:r>
    </w:p>
    <w:p w14:paraId="1176C34C" w14:textId="58B62A49" w:rsidR="00112A3E" w:rsidRDefault="00112A3E" w:rsidP="00112A3E">
      <w:pPr>
        <w:jc w:val="center"/>
        <w:rPr>
          <w:rFonts w:ascii="Times New Roman" w:hAnsi="Times New Roman" w:cs="Times New Roman"/>
          <w:b/>
          <w:bCs/>
          <w:sz w:val="24"/>
          <w:szCs w:val="24"/>
        </w:rPr>
      </w:pPr>
    </w:p>
    <w:p w14:paraId="651E2699" w14:textId="67A30123" w:rsidR="00112A3E" w:rsidRDefault="00112A3E" w:rsidP="00112A3E">
      <w:pPr>
        <w:jc w:val="center"/>
        <w:rPr>
          <w:rFonts w:ascii="Times New Roman" w:hAnsi="Times New Roman" w:cs="Times New Roman"/>
          <w:b/>
          <w:bCs/>
          <w:sz w:val="24"/>
          <w:szCs w:val="24"/>
        </w:rPr>
      </w:pPr>
    </w:p>
    <w:p w14:paraId="48011AAA" w14:textId="123E8486" w:rsidR="00112A3E" w:rsidRDefault="00112A3E" w:rsidP="008C3F93">
      <w:pPr>
        <w:jc w:val="center"/>
        <w:rPr>
          <w:rFonts w:ascii="Times New Roman" w:hAnsi="Times New Roman" w:cs="Times New Roman"/>
          <w:b/>
          <w:bCs/>
          <w:sz w:val="28"/>
          <w:szCs w:val="28"/>
        </w:rPr>
      </w:pPr>
      <w:r>
        <w:rPr>
          <w:rFonts w:ascii="Times New Roman" w:hAnsi="Times New Roman" w:cs="Times New Roman"/>
          <w:b/>
          <w:bCs/>
          <w:sz w:val="28"/>
          <w:szCs w:val="28"/>
        </w:rPr>
        <w:t>UNIVERSIDADE DE BRASÍLIA</w:t>
      </w:r>
    </w:p>
    <w:p w14:paraId="036ED2B6" w14:textId="34529211" w:rsidR="00112A3E" w:rsidRDefault="00112A3E" w:rsidP="008C3F93">
      <w:pPr>
        <w:jc w:val="center"/>
        <w:rPr>
          <w:rFonts w:ascii="Times New Roman" w:hAnsi="Times New Roman" w:cs="Times New Roman"/>
          <w:b/>
          <w:bCs/>
          <w:sz w:val="28"/>
          <w:szCs w:val="28"/>
        </w:rPr>
      </w:pPr>
      <w:r>
        <w:rPr>
          <w:rFonts w:ascii="Times New Roman" w:hAnsi="Times New Roman" w:cs="Times New Roman"/>
          <w:b/>
          <w:bCs/>
          <w:sz w:val="28"/>
          <w:szCs w:val="28"/>
        </w:rPr>
        <w:t>FACULDADE DE TECNOLOGIA</w:t>
      </w:r>
    </w:p>
    <w:p w14:paraId="5EBA65AC" w14:textId="24F272B9" w:rsidR="00112A3E" w:rsidRDefault="00112A3E" w:rsidP="008C3F93">
      <w:pPr>
        <w:jc w:val="center"/>
        <w:rPr>
          <w:rFonts w:ascii="Times New Roman" w:hAnsi="Times New Roman" w:cs="Times New Roman"/>
          <w:b/>
          <w:bCs/>
          <w:sz w:val="28"/>
          <w:szCs w:val="28"/>
        </w:rPr>
      </w:pPr>
      <w:r>
        <w:rPr>
          <w:rFonts w:ascii="Times New Roman" w:hAnsi="Times New Roman" w:cs="Times New Roman"/>
          <w:b/>
          <w:bCs/>
          <w:sz w:val="28"/>
          <w:szCs w:val="28"/>
        </w:rPr>
        <w:t>DEPARTAMENTO DE ENGENHARIA ELÉTRICA</w:t>
      </w:r>
    </w:p>
    <w:p w14:paraId="0427F7A8" w14:textId="0C549059" w:rsidR="00112A3E" w:rsidRDefault="00112A3E" w:rsidP="008C3F93">
      <w:pPr>
        <w:jc w:val="center"/>
        <w:rPr>
          <w:rFonts w:ascii="Times New Roman" w:hAnsi="Times New Roman" w:cs="Times New Roman"/>
          <w:b/>
          <w:bCs/>
          <w:sz w:val="28"/>
          <w:szCs w:val="28"/>
        </w:rPr>
      </w:pPr>
    </w:p>
    <w:p w14:paraId="23324F2C" w14:textId="5C13FE3C" w:rsidR="00112A3E" w:rsidRDefault="00112A3E" w:rsidP="008C3F93">
      <w:pPr>
        <w:jc w:val="center"/>
        <w:rPr>
          <w:rFonts w:ascii="Times New Roman" w:hAnsi="Times New Roman" w:cs="Times New Roman"/>
          <w:b/>
          <w:bCs/>
          <w:sz w:val="28"/>
          <w:szCs w:val="28"/>
        </w:rPr>
      </w:pPr>
    </w:p>
    <w:p w14:paraId="060D26EE" w14:textId="419B37DA" w:rsidR="00112A3E" w:rsidRDefault="00112A3E" w:rsidP="008C3F93">
      <w:pPr>
        <w:jc w:val="center"/>
        <w:rPr>
          <w:rFonts w:ascii="Times New Roman" w:hAnsi="Times New Roman" w:cs="Times New Roman"/>
          <w:b/>
          <w:bCs/>
          <w:sz w:val="28"/>
          <w:szCs w:val="28"/>
        </w:rPr>
      </w:pPr>
    </w:p>
    <w:p w14:paraId="7ABA734B" w14:textId="5DE600ED" w:rsidR="00112A3E" w:rsidRDefault="00112A3E" w:rsidP="008C3F93">
      <w:pPr>
        <w:jc w:val="center"/>
        <w:rPr>
          <w:rFonts w:ascii="Times New Roman" w:hAnsi="Times New Roman" w:cs="Times New Roman"/>
          <w:b/>
          <w:bCs/>
          <w:sz w:val="28"/>
          <w:szCs w:val="28"/>
        </w:rPr>
      </w:pPr>
    </w:p>
    <w:p w14:paraId="5BBE6787" w14:textId="3296814F" w:rsidR="00112A3E" w:rsidRDefault="00112A3E" w:rsidP="008C3F93">
      <w:pPr>
        <w:jc w:val="center"/>
        <w:rPr>
          <w:rFonts w:ascii="Times New Roman" w:hAnsi="Times New Roman" w:cs="Times New Roman"/>
          <w:b/>
          <w:bCs/>
          <w:sz w:val="28"/>
          <w:szCs w:val="28"/>
        </w:rPr>
      </w:pPr>
    </w:p>
    <w:p w14:paraId="52EB7051" w14:textId="49FAD698" w:rsidR="00112A3E" w:rsidRDefault="00112A3E" w:rsidP="008C3F93">
      <w:pPr>
        <w:jc w:val="center"/>
        <w:rPr>
          <w:rFonts w:ascii="Times New Roman" w:hAnsi="Times New Roman" w:cs="Times New Roman"/>
          <w:b/>
          <w:bCs/>
          <w:sz w:val="32"/>
          <w:szCs w:val="32"/>
        </w:rPr>
      </w:pPr>
      <w:r>
        <w:rPr>
          <w:rFonts w:ascii="Times New Roman" w:hAnsi="Times New Roman" w:cs="Times New Roman"/>
          <w:b/>
          <w:bCs/>
          <w:sz w:val="32"/>
          <w:szCs w:val="32"/>
        </w:rPr>
        <w:t>ESTIMADOR DE DIREÇÃO DE CHEGADA</w:t>
      </w:r>
    </w:p>
    <w:p w14:paraId="37076EE7" w14:textId="79FA8FE0" w:rsidR="005F2609" w:rsidRDefault="005F2609" w:rsidP="008C3F93">
      <w:pPr>
        <w:jc w:val="center"/>
        <w:rPr>
          <w:rFonts w:ascii="Times New Roman" w:hAnsi="Times New Roman" w:cs="Times New Roman"/>
          <w:b/>
          <w:bCs/>
          <w:sz w:val="32"/>
          <w:szCs w:val="32"/>
        </w:rPr>
      </w:pPr>
      <w:r>
        <w:rPr>
          <w:rFonts w:ascii="Times New Roman" w:hAnsi="Times New Roman" w:cs="Times New Roman"/>
          <w:b/>
          <w:bCs/>
          <w:sz w:val="32"/>
          <w:szCs w:val="32"/>
        </w:rPr>
        <w:t>DE SINAIS SONOROS</w:t>
      </w:r>
    </w:p>
    <w:p w14:paraId="179263A5" w14:textId="66057DAA" w:rsidR="00112A3E" w:rsidRDefault="00112A3E" w:rsidP="008C3F93">
      <w:pPr>
        <w:jc w:val="center"/>
        <w:rPr>
          <w:rFonts w:ascii="Times New Roman" w:hAnsi="Times New Roman" w:cs="Times New Roman"/>
          <w:b/>
          <w:bCs/>
          <w:sz w:val="32"/>
          <w:szCs w:val="32"/>
        </w:rPr>
      </w:pPr>
    </w:p>
    <w:p w14:paraId="7BB2E2F5" w14:textId="190C16FA" w:rsidR="00112A3E" w:rsidRDefault="00112A3E" w:rsidP="008C3F93">
      <w:pPr>
        <w:jc w:val="center"/>
        <w:rPr>
          <w:rFonts w:ascii="Times New Roman" w:hAnsi="Times New Roman" w:cs="Times New Roman"/>
          <w:b/>
          <w:bCs/>
          <w:sz w:val="28"/>
          <w:szCs w:val="28"/>
        </w:rPr>
      </w:pPr>
      <w:r>
        <w:rPr>
          <w:rFonts w:ascii="Times New Roman" w:hAnsi="Times New Roman" w:cs="Times New Roman"/>
          <w:b/>
          <w:bCs/>
          <w:sz w:val="28"/>
          <w:szCs w:val="28"/>
        </w:rPr>
        <w:t>BRENO DE ALMEIDA MENEZES</w:t>
      </w:r>
    </w:p>
    <w:p w14:paraId="7FDA3089" w14:textId="7084EF0D" w:rsidR="00112A3E" w:rsidRDefault="00112A3E" w:rsidP="008C3F93">
      <w:pPr>
        <w:jc w:val="center"/>
        <w:rPr>
          <w:rFonts w:ascii="Times New Roman" w:hAnsi="Times New Roman" w:cs="Times New Roman"/>
          <w:b/>
          <w:bCs/>
          <w:sz w:val="28"/>
          <w:szCs w:val="28"/>
        </w:rPr>
      </w:pPr>
    </w:p>
    <w:p w14:paraId="36D3CC85" w14:textId="621946EF" w:rsidR="00112A3E" w:rsidRDefault="00112A3E" w:rsidP="008C3F93">
      <w:pPr>
        <w:jc w:val="center"/>
        <w:rPr>
          <w:rFonts w:ascii="Times New Roman" w:hAnsi="Times New Roman" w:cs="Times New Roman"/>
          <w:b/>
          <w:bCs/>
          <w:sz w:val="28"/>
          <w:szCs w:val="28"/>
        </w:rPr>
      </w:pPr>
    </w:p>
    <w:p w14:paraId="7EC31DFB" w14:textId="1E621A40" w:rsidR="00112A3E" w:rsidRDefault="00112A3E" w:rsidP="008C3F93">
      <w:pPr>
        <w:jc w:val="center"/>
        <w:rPr>
          <w:rFonts w:ascii="Times New Roman" w:hAnsi="Times New Roman" w:cs="Times New Roman"/>
          <w:b/>
          <w:bCs/>
          <w:sz w:val="28"/>
          <w:szCs w:val="28"/>
        </w:rPr>
      </w:pPr>
    </w:p>
    <w:p w14:paraId="3495CAAA" w14:textId="77777777" w:rsidR="00112A3E" w:rsidRDefault="00112A3E" w:rsidP="008C3F93">
      <w:pPr>
        <w:jc w:val="center"/>
        <w:rPr>
          <w:rFonts w:ascii="Times New Roman" w:hAnsi="Times New Roman" w:cs="Times New Roman"/>
          <w:b/>
          <w:bCs/>
          <w:sz w:val="28"/>
          <w:szCs w:val="28"/>
        </w:rPr>
      </w:pPr>
    </w:p>
    <w:p w14:paraId="70453334" w14:textId="29CA3D1D" w:rsidR="00112A3E" w:rsidRDefault="00112A3E" w:rsidP="008C3F93">
      <w:pPr>
        <w:jc w:val="center"/>
        <w:rPr>
          <w:rFonts w:ascii="Times New Roman" w:hAnsi="Times New Roman" w:cs="Times New Roman"/>
          <w:b/>
          <w:bCs/>
          <w:sz w:val="28"/>
          <w:szCs w:val="28"/>
        </w:rPr>
      </w:pPr>
    </w:p>
    <w:p w14:paraId="4E9758AD" w14:textId="5B60F231" w:rsidR="00112A3E" w:rsidRDefault="00112A3E" w:rsidP="008C3F93">
      <w:pPr>
        <w:jc w:val="center"/>
        <w:rPr>
          <w:rFonts w:ascii="Times New Roman" w:hAnsi="Times New Roman" w:cs="Times New Roman"/>
          <w:b/>
          <w:bCs/>
          <w:sz w:val="24"/>
          <w:szCs w:val="24"/>
        </w:rPr>
      </w:pPr>
      <w:r>
        <w:rPr>
          <w:rFonts w:ascii="Times New Roman" w:hAnsi="Times New Roman" w:cs="Times New Roman"/>
          <w:b/>
          <w:bCs/>
          <w:sz w:val="24"/>
          <w:szCs w:val="24"/>
        </w:rPr>
        <w:t>ORIENTADOR: PROF. RICARDO ZELENOVSKY, ENE/UNB</w:t>
      </w:r>
    </w:p>
    <w:p w14:paraId="31383258" w14:textId="53F02D10" w:rsidR="00112A3E" w:rsidRDefault="00112A3E" w:rsidP="008C3F93">
      <w:pPr>
        <w:jc w:val="center"/>
        <w:rPr>
          <w:rFonts w:ascii="Times New Roman" w:hAnsi="Times New Roman" w:cs="Times New Roman"/>
          <w:b/>
          <w:bCs/>
          <w:sz w:val="24"/>
          <w:szCs w:val="24"/>
        </w:rPr>
      </w:pPr>
    </w:p>
    <w:p w14:paraId="6FB3CC93" w14:textId="7806AB9D" w:rsidR="00112A3E" w:rsidRDefault="00112A3E" w:rsidP="00B124A3">
      <w:pPr>
        <w:rPr>
          <w:rFonts w:ascii="Times New Roman" w:hAnsi="Times New Roman" w:cs="Times New Roman"/>
          <w:b/>
          <w:bCs/>
          <w:sz w:val="24"/>
          <w:szCs w:val="24"/>
        </w:rPr>
      </w:pPr>
    </w:p>
    <w:p w14:paraId="32F29B73" w14:textId="20425688" w:rsidR="00B124A3" w:rsidRDefault="00B124A3" w:rsidP="00B124A3">
      <w:pPr>
        <w:rPr>
          <w:rFonts w:ascii="Times New Roman" w:hAnsi="Times New Roman" w:cs="Times New Roman"/>
          <w:b/>
          <w:bCs/>
          <w:sz w:val="24"/>
          <w:szCs w:val="24"/>
        </w:rPr>
      </w:pPr>
    </w:p>
    <w:p w14:paraId="2BFE6B63" w14:textId="77777777" w:rsidR="00B124A3" w:rsidRDefault="00B124A3" w:rsidP="00B124A3">
      <w:pPr>
        <w:rPr>
          <w:rFonts w:ascii="Times New Roman" w:hAnsi="Times New Roman" w:cs="Times New Roman"/>
          <w:b/>
          <w:bCs/>
          <w:sz w:val="24"/>
          <w:szCs w:val="24"/>
        </w:rPr>
      </w:pPr>
    </w:p>
    <w:p w14:paraId="502A5D92" w14:textId="0454799E" w:rsidR="00112A3E" w:rsidRDefault="00112A3E" w:rsidP="008C3F93">
      <w:pPr>
        <w:jc w:val="center"/>
        <w:rPr>
          <w:rFonts w:ascii="Times New Roman" w:hAnsi="Times New Roman" w:cs="Times New Roman"/>
          <w:b/>
          <w:bCs/>
          <w:sz w:val="24"/>
          <w:szCs w:val="24"/>
        </w:rPr>
      </w:pPr>
    </w:p>
    <w:p w14:paraId="37CA5221" w14:textId="39A269D5" w:rsidR="00112A3E" w:rsidRDefault="00112A3E" w:rsidP="008C3F93">
      <w:pPr>
        <w:jc w:val="center"/>
        <w:rPr>
          <w:rFonts w:ascii="Times New Roman" w:hAnsi="Times New Roman" w:cs="Times New Roman"/>
          <w:b/>
          <w:bCs/>
          <w:sz w:val="24"/>
          <w:szCs w:val="24"/>
        </w:rPr>
      </w:pPr>
      <w:r>
        <w:rPr>
          <w:rFonts w:ascii="Times New Roman" w:hAnsi="Times New Roman" w:cs="Times New Roman"/>
          <w:b/>
          <w:bCs/>
          <w:sz w:val="24"/>
          <w:szCs w:val="24"/>
        </w:rPr>
        <w:t>TRABALHO DE CONCLUSÃO DE CURSO EM ENGENHARIA ELÉTRICA</w:t>
      </w:r>
    </w:p>
    <w:p w14:paraId="3BA9FC94" w14:textId="77777777" w:rsidR="00112A3E" w:rsidRDefault="00112A3E" w:rsidP="00B124A3">
      <w:pPr>
        <w:rPr>
          <w:rFonts w:ascii="Times New Roman" w:hAnsi="Times New Roman" w:cs="Times New Roman"/>
          <w:b/>
          <w:bCs/>
          <w:sz w:val="24"/>
          <w:szCs w:val="24"/>
        </w:rPr>
      </w:pPr>
    </w:p>
    <w:p w14:paraId="04BD203E" w14:textId="77777777" w:rsidR="00A7162D" w:rsidRDefault="00112A3E" w:rsidP="00662D93">
      <w:pPr>
        <w:jc w:val="center"/>
        <w:rPr>
          <w:rFonts w:ascii="Times New Roman" w:hAnsi="Times New Roman" w:cs="Times New Roman"/>
          <w:b/>
          <w:bCs/>
          <w:sz w:val="24"/>
          <w:szCs w:val="24"/>
        </w:rPr>
      </w:pPr>
      <w:r>
        <w:rPr>
          <w:rFonts w:ascii="Times New Roman" w:hAnsi="Times New Roman" w:cs="Times New Roman"/>
          <w:b/>
          <w:bCs/>
          <w:sz w:val="24"/>
          <w:szCs w:val="24"/>
        </w:rPr>
        <w:t>BRASÍLIA-DF, 01 DE JUNHO DE 2021.</w:t>
      </w:r>
    </w:p>
    <w:p w14:paraId="02A1930F" w14:textId="402114FA" w:rsidR="00112A3E" w:rsidRDefault="00112A3E" w:rsidP="00AB10CE">
      <w:pPr>
        <w:pStyle w:val="Ttulo"/>
      </w:pPr>
      <w:r w:rsidRPr="005E7966">
        <w:lastRenderedPageBreak/>
        <w:t>Resumo</w:t>
      </w:r>
    </w:p>
    <w:p w14:paraId="502EA3A5" w14:textId="6EC1CC40" w:rsidR="0044629D" w:rsidRPr="0044629D" w:rsidRDefault="0044629D" w:rsidP="0044629D">
      <w:r>
        <w:t xml:space="preserve">----------------------- </w:t>
      </w:r>
      <w:proofErr w:type="gramStart"/>
      <w:r>
        <w:t>ver</w:t>
      </w:r>
      <w:proofErr w:type="gramEnd"/>
      <w:r>
        <w:t xml:space="preserve"> arquivo </w:t>
      </w:r>
      <w:proofErr w:type="spellStart"/>
      <w:r>
        <w:t>DOA_Zele_errado</w:t>
      </w:r>
      <w:proofErr w:type="spellEnd"/>
      <w:r>
        <w:t xml:space="preserve"> -----------------------------------------------------</w:t>
      </w:r>
    </w:p>
    <w:p w14:paraId="02402656" w14:textId="18296ABF" w:rsidR="00112A3E" w:rsidRDefault="00112A3E" w:rsidP="00112A3E">
      <w:pPr>
        <w:rPr>
          <w:rFonts w:ascii="Times New Roman" w:hAnsi="Times New Roman" w:cs="Times New Roman"/>
          <w:b/>
          <w:bCs/>
          <w:sz w:val="24"/>
          <w:szCs w:val="24"/>
        </w:rPr>
      </w:pPr>
      <w:r>
        <w:rPr>
          <w:rFonts w:ascii="Times New Roman" w:hAnsi="Times New Roman" w:cs="Times New Roman"/>
          <w:b/>
          <w:bCs/>
          <w:sz w:val="24"/>
          <w:szCs w:val="24"/>
        </w:rPr>
        <w:tab/>
      </w:r>
    </w:p>
    <w:p w14:paraId="5B57B20D" w14:textId="4D6EC6F2" w:rsidR="003A7240" w:rsidRDefault="00112A3E" w:rsidP="003A7240">
      <w:pPr>
        <w:pStyle w:val="Texto-ABNT"/>
      </w:pPr>
      <w:r>
        <w:rPr>
          <w:b/>
        </w:rPr>
        <w:tab/>
      </w:r>
      <w:r>
        <w:t xml:space="preserve">Neste trabalho foi incorporado um microcontrolador MSP430-F5529 a um sistema de captação de sinais e implementado um sistema para avaliação de um estimador de direção de chegada de um sinal sonoro em um ambiente fechado. Iniciamos as atividades trabalhando com o sistema completo, utilizando o código previamente feito em trabalhos anteriores e remodelando para que a comunicação entre microcontrolador e computador seja feita através da comunicação UART. O sistema de captação dos sinais é composto por dois microfones, </w:t>
      </w:r>
      <w:del w:id="1" w:author="Ricardo Zelenovsky" w:date="2021-11-02T22:12:00Z">
        <w:r w:rsidDel="0044629D">
          <w:delText xml:space="preserve">construídos previamente por alunos e professores, </w:delText>
        </w:r>
      </w:del>
      <w:r>
        <w:t xml:space="preserve">que captam </w:t>
      </w:r>
      <w:ins w:id="2" w:author="Ricardo Zelenovsky" w:date="2021-11-02T22:12:00Z">
        <w:r w:rsidR="0044629D">
          <w:t>o</w:t>
        </w:r>
      </w:ins>
      <w:del w:id="3" w:author="Ricardo Zelenovsky" w:date="2021-11-02T22:12:00Z">
        <w:r w:rsidDel="0044629D">
          <w:delText>um</w:delText>
        </w:r>
      </w:del>
      <w:r>
        <w:t xml:space="preserve"> sinal sonoro </w:t>
      </w:r>
      <w:del w:id="4" w:author="Ricardo Zelenovsky" w:date="2021-11-02T22:12:00Z">
        <w:r w:rsidDel="0044629D">
          <w:delText xml:space="preserve">em um </w:delText>
        </w:r>
        <w:r w:rsidR="005F2609" w:rsidDel="0044629D">
          <w:delText>período</w:delText>
        </w:r>
        <w:r w:rsidDel="0044629D">
          <w:delText xml:space="preserve"> </w:delText>
        </w:r>
        <w:r w:rsidR="005F2609" w:rsidDel="0044629D">
          <w:delText>previamente</w:delText>
        </w:r>
        <w:r w:rsidDel="0044629D">
          <w:delText xml:space="preserve"> estipulado </w:delText>
        </w:r>
      </w:del>
      <w:ins w:id="5" w:author="Ricardo Zelenovsky" w:date="2021-11-02T22:12:00Z">
        <w:r w:rsidR="0044629D">
          <w:t xml:space="preserve">e os entrega para a digitalização e o posterior </w:t>
        </w:r>
      </w:ins>
      <w:del w:id="6" w:author="Ricardo Zelenovsky" w:date="2021-11-02T22:12:00Z">
        <w:r w:rsidDel="0044629D">
          <w:delText xml:space="preserve">e através do </w:delText>
        </w:r>
      </w:del>
      <w:r>
        <w:t xml:space="preserve">cálculo da correlação temporal, erro quadrático médio e o atraso entre as amostras é possível </w:t>
      </w:r>
      <w:r w:rsidR="005F2609">
        <w:t>estimar o azimute</w:t>
      </w:r>
      <w:r>
        <w:t xml:space="preserve"> da fonte sonora. </w:t>
      </w:r>
      <w:r w:rsidR="005F2609">
        <w:t xml:space="preserve">Este trabalho prossegue </w:t>
      </w:r>
      <w:r>
        <w:t xml:space="preserve">com o estudo para entender e mitigar os erros </w:t>
      </w:r>
      <w:r w:rsidR="005F2609">
        <w:t>de estimação identificados pelo sistema.</w:t>
      </w:r>
      <w:r w:rsidR="003F680B">
        <w:t xml:space="preserve"> </w:t>
      </w:r>
    </w:p>
    <w:p w14:paraId="4B6804C1" w14:textId="61A03D2C" w:rsidR="00112A3E" w:rsidRPr="0044629D" w:rsidRDefault="00112A3E" w:rsidP="00AB10CE">
      <w:pPr>
        <w:pStyle w:val="Ttulo"/>
        <w:rPr>
          <w:sz w:val="24"/>
          <w:szCs w:val="24"/>
          <w:lang w:val="en-US"/>
        </w:rPr>
      </w:pPr>
      <w:r w:rsidRPr="0044629D">
        <w:rPr>
          <w:lang w:val="en-US"/>
        </w:rPr>
        <w:lastRenderedPageBreak/>
        <w:t>Abstract</w:t>
      </w:r>
    </w:p>
    <w:p w14:paraId="539B1F33" w14:textId="24E039D9" w:rsidR="00112A3E" w:rsidRPr="0044629D" w:rsidRDefault="00112A3E" w:rsidP="00112A3E">
      <w:pPr>
        <w:rPr>
          <w:rFonts w:ascii="Times New Roman" w:hAnsi="Times New Roman" w:cs="Times New Roman"/>
          <w:sz w:val="24"/>
          <w:szCs w:val="24"/>
          <w:lang w:val="en-US"/>
        </w:rPr>
      </w:pPr>
      <w:r w:rsidRPr="0044629D">
        <w:rPr>
          <w:rFonts w:ascii="Times New Roman" w:hAnsi="Times New Roman" w:cs="Times New Roman"/>
          <w:b/>
          <w:bCs/>
          <w:sz w:val="49"/>
          <w:szCs w:val="49"/>
          <w:lang w:val="en-US"/>
        </w:rPr>
        <w:tab/>
      </w:r>
    </w:p>
    <w:p w14:paraId="2FB980A5" w14:textId="1B5B5B67" w:rsidR="003A7240" w:rsidRPr="0044629D" w:rsidRDefault="00112A3E" w:rsidP="003A7240">
      <w:pPr>
        <w:pStyle w:val="Texto-ABNT"/>
        <w:rPr>
          <w:lang w:val="en-US"/>
        </w:rPr>
      </w:pPr>
      <w:r w:rsidRPr="0044629D">
        <w:rPr>
          <w:b/>
          <w:lang w:val="en-US"/>
        </w:rPr>
        <w:tab/>
      </w:r>
      <w:r w:rsidR="003F680B" w:rsidRPr="0044629D">
        <w:rPr>
          <w:lang w:val="en-US"/>
        </w:rPr>
        <w:t>In this work, a microcontroller MSP430-F5529 was incorporated, a signal capture system and implemented a system for evaluating an estimator of the direction of arrival of a sound signal in a closed environment. We started the activities working with the complete system, using the code previously made in previous works and remodeling so that the communication between microcontroller and computer is done through UART communication. The signal capture system is composed of two microphones, previously built by students and teachers, which capture a sound signal in a previously stipulated period and by calculating the temporal correlation, mean square error and the delay between them, it is possible to estimate the azimuth of the sound source. This work continues with the study to understand and mitigate the evaluation errors identified by the system.</w:t>
      </w:r>
    </w:p>
    <w:p w14:paraId="4F46267B" w14:textId="350EAE87" w:rsidR="00E85FF3" w:rsidRDefault="00E85FF3" w:rsidP="00E85FF3">
      <w:pPr>
        <w:pStyle w:val="Ttulo"/>
      </w:pPr>
      <w:r>
        <w:lastRenderedPageBreak/>
        <w:t>Lista de Quadros</w:t>
      </w:r>
    </w:p>
    <w:p w14:paraId="5B991EDF" w14:textId="50D3ABC6" w:rsidR="00BC390A" w:rsidRDefault="00E85FF3">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TOC \h \z \c "Quadro" </w:instrText>
      </w:r>
      <w:r>
        <w:fldChar w:fldCharType="separate"/>
      </w:r>
      <w:hyperlink w:anchor="_Toc86757848" w:history="1">
        <w:r w:rsidR="00BC390A" w:rsidRPr="00E819AE">
          <w:rPr>
            <w:rStyle w:val="Hyperlink"/>
            <w:noProof/>
          </w:rPr>
          <w:t>Quadro 4.1 - Modos do programa</w:t>
        </w:r>
        <w:r w:rsidR="00BC390A">
          <w:rPr>
            <w:noProof/>
            <w:webHidden/>
          </w:rPr>
          <w:tab/>
        </w:r>
        <w:r w:rsidR="00BC390A">
          <w:rPr>
            <w:noProof/>
            <w:webHidden/>
          </w:rPr>
          <w:fldChar w:fldCharType="begin"/>
        </w:r>
        <w:r w:rsidR="00BC390A">
          <w:rPr>
            <w:noProof/>
            <w:webHidden/>
          </w:rPr>
          <w:instrText xml:space="preserve"> PAGEREF _Toc86757848 \h </w:instrText>
        </w:r>
        <w:r w:rsidR="00BC390A">
          <w:rPr>
            <w:noProof/>
            <w:webHidden/>
          </w:rPr>
        </w:r>
        <w:r w:rsidR="00BC390A">
          <w:rPr>
            <w:noProof/>
            <w:webHidden/>
          </w:rPr>
          <w:fldChar w:fldCharType="separate"/>
        </w:r>
        <w:r w:rsidR="00BC390A">
          <w:rPr>
            <w:noProof/>
            <w:webHidden/>
          </w:rPr>
          <w:t>28</w:t>
        </w:r>
        <w:r w:rsidR="00BC390A">
          <w:rPr>
            <w:noProof/>
            <w:webHidden/>
          </w:rPr>
          <w:fldChar w:fldCharType="end"/>
        </w:r>
      </w:hyperlink>
    </w:p>
    <w:p w14:paraId="1C4227DB" w14:textId="0327EDE7"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849" w:history="1">
        <w:r w:rsidR="00BC390A" w:rsidRPr="00E819AE">
          <w:rPr>
            <w:rStyle w:val="Hyperlink"/>
            <w:noProof/>
          </w:rPr>
          <w:t>Quadro 4.2: Valores reais de ângulos do projeto</w:t>
        </w:r>
        <w:r w:rsidR="00BC390A">
          <w:rPr>
            <w:noProof/>
            <w:webHidden/>
          </w:rPr>
          <w:tab/>
        </w:r>
        <w:r w:rsidR="00BC390A">
          <w:rPr>
            <w:noProof/>
            <w:webHidden/>
          </w:rPr>
          <w:fldChar w:fldCharType="begin"/>
        </w:r>
        <w:r w:rsidR="00BC390A">
          <w:rPr>
            <w:noProof/>
            <w:webHidden/>
          </w:rPr>
          <w:instrText xml:space="preserve"> PAGEREF _Toc86757849 \h </w:instrText>
        </w:r>
        <w:r w:rsidR="00BC390A">
          <w:rPr>
            <w:noProof/>
            <w:webHidden/>
          </w:rPr>
        </w:r>
        <w:r w:rsidR="00BC390A">
          <w:rPr>
            <w:noProof/>
            <w:webHidden/>
          </w:rPr>
          <w:fldChar w:fldCharType="separate"/>
        </w:r>
        <w:r w:rsidR="00BC390A">
          <w:rPr>
            <w:noProof/>
            <w:webHidden/>
          </w:rPr>
          <w:t>33</w:t>
        </w:r>
        <w:r w:rsidR="00BC390A">
          <w:rPr>
            <w:noProof/>
            <w:webHidden/>
          </w:rPr>
          <w:fldChar w:fldCharType="end"/>
        </w:r>
      </w:hyperlink>
    </w:p>
    <w:p w14:paraId="30FFC40B" w14:textId="1DF489C7"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850" w:history="1">
        <w:r w:rsidR="00BC390A" w:rsidRPr="00E819AE">
          <w:rPr>
            <w:rStyle w:val="Hyperlink"/>
            <w:noProof/>
          </w:rPr>
          <w:t>Quadro 4.3: Valores de ângulos usados no programa</w:t>
        </w:r>
        <w:r w:rsidR="00BC390A">
          <w:rPr>
            <w:noProof/>
            <w:webHidden/>
          </w:rPr>
          <w:tab/>
        </w:r>
        <w:r w:rsidR="00BC390A">
          <w:rPr>
            <w:noProof/>
            <w:webHidden/>
          </w:rPr>
          <w:fldChar w:fldCharType="begin"/>
        </w:r>
        <w:r w:rsidR="00BC390A">
          <w:rPr>
            <w:noProof/>
            <w:webHidden/>
          </w:rPr>
          <w:instrText xml:space="preserve"> PAGEREF _Toc86757850 \h </w:instrText>
        </w:r>
        <w:r w:rsidR="00BC390A">
          <w:rPr>
            <w:noProof/>
            <w:webHidden/>
          </w:rPr>
        </w:r>
        <w:r w:rsidR="00BC390A">
          <w:rPr>
            <w:noProof/>
            <w:webHidden/>
          </w:rPr>
          <w:fldChar w:fldCharType="separate"/>
        </w:r>
        <w:r w:rsidR="00BC390A">
          <w:rPr>
            <w:noProof/>
            <w:webHidden/>
          </w:rPr>
          <w:t>33</w:t>
        </w:r>
        <w:r w:rsidR="00BC390A">
          <w:rPr>
            <w:noProof/>
            <w:webHidden/>
          </w:rPr>
          <w:fldChar w:fldCharType="end"/>
        </w:r>
      </w:hyperlink>
    </w:p>
    <w:p w14:paraId="5F109869" w14:textId="4A6D281B"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851" w:history="1">
        <w:r w:rsidR="00BC390A" w:rsidRPr="00E819AE">
          <w:rPr>
            <w:rStyle w:val="Hyperlink"/>
            <w:noProof/>
          </w:rPr>
          <w:t>Quadro 5.1: Primeiros 16 números do sinal quadrado da memória 0 e 1</w:t>
        </w:r>
        <w:r w:rsidR="00BC390A">
          <w:rPr>
            <w:noProof/>
            <w:webHidden/>
          </w:rPr>
          <w:tab/>
        </w:r>
        <w:r w:rsidR="00BC390A">
          <w:rPr>
            <w:noProof/>
            <w:webHidden/>
          </w:rPr>
          <w:fldChar w:fldCharType="begin"/>
        </w:r>
        <w:r w:rsidR="00BC390A">
          <w:rPr>
            <w:noProof/>
            <w:webHidden/>
          </w:rPr>
          <w:instrText xml:space="preserve"> PAGEREF _Toc86757851 \h </w:instrText>
        </w:r>
        <w:r w:rsidR="00BC390A">
          <w:rPr>
            <w:noProof/>
            <w:webHidden/>
          </w:rPr>
        </w:r>
        <w:r w:rsidR="00BC390A">
          <w:rPr>
            <w:noProof/>
            <w:webHidden/>
          </w:rPr>
          <w:fldChar w:fldCharType="separate"/>
        </w:r>
        <w:r w:rsidR="00BC390A">
          <w:rPr>
            <w:noProof/>
            <w:webHidden/>
          </w:rPr>
          <w:t>49</w:t>
        </w:r>
        <w:r w:rsidR="00BC390A">
          <w:rPr>
            <w:noProof/>
            <w:webHidden/>
          </w:rPr>
          <w:fldChar w:fldCharType="end"/>
        </w:r>
      </w:hyperlink>
    </w:p>
    <w:p w14:paraId="1AB3D9C0" w14:textId="15ABF2F8"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852" w:history="1">
        <w:r w:rsidR="00BC390A" w:rsidRPr="00E819AE">
          <w:rPr>
            <w:rStyle w:val="Hyperlink"/>
            <w:noProof/>
          </w:rPr>
          <w:t>Quadro 5.2: Primeiros 16 números do sinal filtrado da memória 0 e 1</w:t>
        </w:r>
        <w:r w:rsidR="00BC390A">
          <w:rPr>
            <w:noProof/>
            <w:webHidden/>
          </w:rPr>
          <w:tab/>
        </w:r>
        <w:r w:rsidR="00BC390A">
          <w:rPr>
            <w:noProof/>
            <w:webHidden/>
          </w:rPr>
          <w:fldChar w:fldCharType="begin"/>
        </w:r>
        <w:r w:rsidR="00BC390A">
          <w:rPr>
            <w:noProof/>
            <w:webHidden/>
          </w:rPr>
          <w:instrText xml:space="preserve"> PAGEREF _Toc86757852 \h </w:instrText>
        </w:r>
        <w:r w:rsidR="00BC390A">
          <w:rPr>
            <w:noProof/>
            <w:webHidden/>
          </w:rPr>
        </w:r>
        <w:r w:rsidR="00BC390A">
          <w:rPr>
            <w:noProof/>
            <w:webHidden/>
          </w:rPr>
          <w:fldChar w:fldCharType="separate"/>
        </w:r>
        <w:r w:rsidR="00BC390A">
          <w:rPr>
            <w:noProof/>
            <w:webHidden/>
          </w:rPr>
          <w:t>49</w:t>
        </w:r>
        <w:r w:rsidR="00BC390A">
          <w:rPr>
            <w:noProof/>
            <w:webHidden/>
          </w:rPr>
          <w:fldChar w:fldCharType="end"/>
        </w:r>
      </w:hyperlink>
    </w:p>
    <w:p w14:paraId="00B559EB" w14:textId="18F718DD"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853" w:history="1">
        <w:r w:rsidR="00BC390A" w:rsidRPr="00E819AE">
          <w:rPr>
            <w:rStyle w:val="Hyperlink"/>
            <w:noProof/>
          </w:rPr>
          <w:t>Quadro 5.3: Ângulos resultantes para teste da estimativa A1 adiantado de A0</w:t>
        </w:r>
        <w:r w:rsidR="00BC390A">
          <w:rPr>
            <w:noProof/>
            <w:webHidden/>
          </w:rPr>
          <w:tab/>
        </w:r>
        <w:r w:rsidR="00BC390A">
          <w:rPr>
            <w:noProof/>
            <w:webHidden/>
          </w:rPr>
          <w:fldChar w:fldCharType="begin"/>
        </w:r>
        <w:r w:rsidR="00BC390A">
          <w:rPr>
            <w:noProof/>
            <w:webHidden/>
          </w:rPr>
          <w:instrText xml:space="preserve"> PAGEREF _Toc86757853 \h </w:instrText>
        </w:r>
        <w:r w:rsidR="00BC390A">
          <w:rPr>
            <w:noProof/>
            <w:webHidden/>
          </w:rPr>
        </w:r>
        <w:r w:rsidR="00BC390A">
          <w:rPr>
            <w:noProof/>
            <w:webHidden/>
          </w:rPr>
          <w:fldChar w:fldCharType="separate"/>
        </w:r>
        <w:r w:rsidR="00BC390A">
          <w:rPr>
            <w:noProof/>
            <w:webHidden/>
          </w:rPr>
          <w:t>54</w:t>
        </w:r>
        <w:r w:rsidR="00BC390A">
          <w:rPr>
            <w:noProof/>
            <w:webHidden/>
          </w:rPr>
          <w:fldChar w:fldCharType="end"/>
        </w:r>
      </w:hyperlink>
    </w:p>
    <w:p w14:paraId="48474491" w14:textId="726A87CB"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854" w:history="1">
        <w:r w:rsidR="00BC390A" w:rsidRPr="00E819AE">
          <w:rPr>
            <w:rStyle w:val="Hyperlink"/>
            <w:noProof/>
          </w:rPr>
          <w:t>Quadro 5.4: Ângulos resultantes para teste da estimativa A0 adiantado de A1</w:t>
        </w:r>
        <w:r w:rsidR="00BC390A">
          <w:rPr>
            <w:noProof/>
            <w:webHidden/>
          </w:rPr>
          <w:tab/>
        </w:r>
        <w:r w:rsidR="00BC390A">
          <w:rPr>
            <w:noProof/>
            <w:webHidden/>
          </w:rPr>
          <w:fldChar w:fldCharType="begin"/>
        </w:r>
        <w:r w:rsidR="00BC390A">
          <w:rPr>
            <w:noProof/>
            <w:webHidden/>
          </w:rPr>
          <w:instrText xml:space="preserve"> PAGEREF _Toc86757854 \h </w:instrText>
        </w:r>
        <w:r w:rsidR="00BC390A">
          <w:rPr>
            <w:noProof/>
            <w:webHidden/>
          </w:rPr>
        </w:r>
        <w:r w:rsidR="00BC390A">
          <w:rPr>
            <w:noProof/>
            <w:webHidden/>
          </w:rPr>
          <w:fldChar w:fldCharType="separate"/>
        </w:r>
        <w:r w:rsidR="00BC390A">
          <w:rPr>
            <w:noProof/>
            <w:webHidden/>
          </w:rPr>
          <w:t>56</w:t>
        </w:r>
        <w:r w:rsidR="00BC390A">
          <w:rPr>
            <w:noProof/>
            <w:webHidden/>
          </w:rPr>
          <w:fldChar w:fldCharType="end"/>
        </w:r>
      </w:hyperlink>
    </w:p>
    <w:p w14:paraId="711E515B" w14:textId="3F37B158"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855" w:history="1">
        <w:r w:rsidR="00BC390A" w:rsidRPr="00E819AE">
          <w:rPr>
            <w:rStyle w:val="Hyperlink"/>
            <w:noProof/>
          </w:rPr>
          <w:t>Quadro 6.1: Primeira análise</w:t>
        </w:r>
        <w:r w:rsidR="00BC390A">
          <w:rPr>
            <w:noProof/>
            <w:webHidden/>
          </w:rPr>
          <w:tab/>
        </w:r>
        <w:r w:rsidR="00BC390A">
          <w:rPr>
            <w:noProof/>
            <w:webHidden/>
          </w:rPr>
          <w:fldChar w:fldCharType="begin"/>
        </w:r>
        <w:r w:rsidR="00BC390A">
          <w:rPr>
            <w:noProof/>
            <w:webHidden/>
          </w:rPr>
          <w:instrText xml:space="preserve"> PAGEREF _Toc86757855 \h </w:instrText>
        </w:r>
        <w:r w:rsidR="00BC390A">
          <w:rPr>
            <w:noProof/>
            <w:webHidden/>
          </w:rPr>
        </w:r>
        <w:r w:rsidR="00BC390A">
          <w:rPr>
            <w:noProof/>
            <w:webHidden/>
          </w:rPr>
          <w:fldChar w:fldCharType="separate"/>
        </w:r>
        <w:r w:rsidR="00BC390A">
          <w:rPr>
            <w:noProof/>
            <w:webHidden/>
          </w:rPr>
          <w:t>63</w:t>
        </w:r>
        <w:r w:rsidR="00BC390A">
          <w:rPr>
            <w:noProof/>
            <w:webHidden/>
          </w:rPr>
          <w:fldChar w:fldCharType="end"/>
        </w:r>
      </w:hyperlink>
    </w:p>
    <w:p w14:paraId="3323FDD4" w14:textId="7C6372B4"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856" w:history="1">
        <w:r w:rsidR="00BC390A" w:rsidRPr="00E819AE">
          <w:rPr>
            <w:rStyle w:val="Hyperlink"/>
            <w:noProof/>
          </w:rPr>
          <w:t>Quadro 6.2: Segunda análise</w:t>
        </w:r>
        <w:r w:rsidR="00BC390A">
          <w:rPr>
            <w:noProof/>
            <w:webHidden/>
          </w:rPr>
          <w:tab/>
        </w:r>
        <w:r w:rsidR="00BC390A">
          <w:rPr>
            <w:noProof/>
            <w:webHidden/>
          </w:rPr>
          <w:fldChar w:fldCharType="begin"/>
        </w:r>
        <w:r w:rsidR="00BC390A">
          <w:rPr>
            <w:noProof/>
            <w:webHidden/>
          </w:rPr>
          <w:instrText xml:space="preserve"> PAGEREF _Toc86757856 \h </w:instrText>
        </w:r>
        <w:r w:rsidR="00BC390A">
          <w:rPr>
            <w:noProof/>
            <w:webHidden/>
          </w:rPr>
        </w:r>
        <w:r w:rsidR="00BC390A">
          <w:rPr>
            <w:noProof/>
            <w:webHidden/>
          </w:rPr>
          <w:fldChar w:fldCharType="separate"/>
        </w:r>
        <w:r w:rsidR="00BC390A">
          <w:rPr>
            <w:noProof/>
            <w:webHidden/>
          </w:rPr>
          <w:t>63</w:t>
        </w:r>
        <w:r w:rsidR="00BC390A">
          <w:rPr>
            <w:noProof/>
            <w:webHidden/>
          </w:rPr>
          <w:fldChar w:fldCharType="end"/>
        </w:r>
      </w:hyperlink>
    </w:p>
    <w:p w14:paraId="0F4A5035" w14:textId="06CD8BE8" w:rsidR="00E85FF3" w:rsidRPr="00E85FF3" w:rsidRDefault="00E85FF3" w:rsidP="00E85FF3">
      <w:r>
        <w:fldChar w:fldCharType="end"/>
      </w:r>
    </w:p>
    <w:p w14:paraId="48EC35A5" w14:textId="3DD4B053" w:rsidR="00A3394E" w:rsidRDefault="001D0161" w:rsidP="00A3394E">
      <w:pPr>
        <w:pStyle w:val="Ttulo"/>
        <w:rPr>
          <w:sz w:val="49"/>
        </w:rPr>
      </w:pPr>
      <w:r w:rsidRPr="005E7966">
        <w:lastRenderedPageBreak/>
        <w:t>LISTAS DE FIGURAS</w:t>
      </w:r>
      <w:r>
        <w:rPr>
          <w:sz w:val="49"/>
        </w:rPr>
        <w:tab/>
      </w:r>
    </w:p>
    <w:p w14:paraId="76606048" w14:textId="5AAC45D7" w:rsidR="00BC390A" w:rsidRDefault="00A3394E">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TOC \h \z \c "Figura" </w:instrText>
      </w:r>
      <w:r>
        <w:fldChar w:fldCharType="separate"/>
      </w:r>
      <w:hyperlink w:anchor="_Toc86757857" w:history="1">
        <w:r w:rsidR="00BC390A" w:rsidRPr="0024731C">
          <w:rPr>
            <w:rStyle w:val="Hyperlink"/>
            <w:noProof/>
          </w:rPr>
          <w:t>Figura 1.1: Hardware do estimador de direção de chegada</w:t>
        </w:r>
        <w:r w:rsidR="00BC390A">
          <w:rPr>
            <w:noProof/>
            <w:webHidden/>
          </w:rPr>
          <w:tab/>
        </w:r>
        <w:r w:rsidR="00BC390A">
          <w:rPr>
            <w:noProof/>
            <w:webHidden/>
          </w:rPr>
          <w:fldChar w:fldCharType="begin"/>
        </w:r>
        <w:r w:rsidR="00BC390A">
          <w:rPr>
            <w:noProof/>
            <w:webHidden/>
          </w:rPr>
          <w:instrText xml:space="preserve"> PAGEREF _Toc86757857 \h </w:instrText>
        </w:r>
        <w:r w:rsidR="00BC390A">
          <w:rPr>
            <w:noProof/>
            <w:webHidden/>
          </w:rPr>
        </w:r>
        <w:r w:rsidR="00BC390A">
          <w:rPr>
            <w:noProof/>
            <w:webHidden/>
          </w:rPr>
          <w:fldChar w:fldCharType="separate"/>
        </w:r>
        <w:r w:rsidR="00BC390A">
          <w:rPr>
            <w:noProof/>
            <w:webHidden/>
          </w:rPr>
          <w:t>12</w:t>
        </w:r>
        <w:r w:rsidR="00BC390A">
          <w:rPr>
            <w:noProof/>
            <w:webHidden/>
          </w:rPr>
          <w:fldChar w:fldCharType="end"/>
        </w:r>
      </w:hyperlink>
    </w:p>
    <w:p w14:paraId="6A5A930E" w14:textId="7CAA68A5"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858" w:history="1">
        <w:r w:rsidR="00BC390A" w:rsidRPr="0024731C">
          <w:rPr>
            <w:rStyle w:val="Hyperlink"/>
            <w:noProof/>
          </w:rPr>
          <w:t>Figura 2.1: Etapas da captação/conversão do sinal</w:t>
        </w:r>
        <w:r w:rsidR="00BC390A">
          <w:rPr>
            <w:noProof/>
            <w:webHidden/>
          </w:rPr>
          <w:tab/>
        </w:r>
        <w:r w:rsidR="00BC390A">
          <w:rPr>
            <w:noProof/>
            <w:webHidden/>
          </w:rPr>
          <w:fldChar w:fldCharType="begin"/>
        </w:r>
        <w:r w:rsidR="00BC390A">
          <w:rPr>
            <w:noProof/>
            <w:webHidden/>
          </w:rPr>
          <w:instrText xml:space="preserve"> PAGEREF _Toc86757858 \h </w:instrText>
        </w:r>
        <w:r w:rsidR="00BC390A">
          <w:rPr>
            <w:noProof/>
            <w:webHidden/>
          </w:rPr>
        </w:r>
        <w:r w:rsidR="00BC390A">
          <w:rPr>
            <w:noProof/>
            <w:webHidden/>
          </w:rPr>
          <w:fldChar w:fldCharType="separate"/>
        </w:r>
        <w:r w:rsidR="00BC390A">
          <w:rPr>
            <w:noProof/>
            <w:webHidden/>
          </w:rPr>
          <w:t>14</w:t>
        </w:r>
        <w:r w:rsidR="00BC390A">
          <w:rPr>
            <w:noProof/>
            <w:webHidden/>
          </w:rPr>
          <w:fldChar w:fldCharType="end"/>
        </w:r>
      </w:hyperlink>
    </w:p>
    <w:p w14:paraId="2FC86551" w14:textId="406922D5"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859" w:history="1">
        <w:r w:rsidR="00BC390A" w:rsidRPr="0024731C">
          <w:rPr>
            <w:rStyle w:val="Hyperlink"/>
            <w:noProof/>
          </w:rPr>
          <w:t>Figura 2.2: Arranjo entre os microfones</w:t>
        </w:r>
        <w:r w:rsidR="00BC390A">
          <w:rPr>
            <w:noProof/>
            <w:webHidden/>
          </w:rPr>
          <w:tab/>
        </w:r>
        <w:r w:rsidR="00BC390A">
          <w:rPr>
            <w:noProof/>
            <w:webHidden/>
          </w:rPr>
          <w:fldChar w:fldCharType="begin"/>
        </w:r>
        <w:r w:rsidR="00BC390A">
          <w:rPr>
            <w:noProof/>
            <w:webHidden/>
          </w:rPr>
          <w:instrText xml:space="preserve"> PAGEREF _Toc86757859 \h </w:instrText>
        </w:r>
        <w:r w:rsidR="00BC390A">
          <w:rPr>
            <w:noProof/>
            <w:webHidden/>
          </w:rPr>
        </w:r>
        <w:r w:rsidR="00BC390A">
          <w:rPr>
            <w:noProof/>
            <w:webHidden/>
          </w:rPr>
          <w:fldChar w:fldCharType="separate"/>
        </w:r>
        <w:r w:rsidR="00BC390A">
          <w:rPr>
            <w:noProof/>
            <w:webHidden/>
          </w:rPr>
          <w:t>15</w:t>
        </w:r>
        <w:r w:rsidR="00BC390A">
          <w:rPr>
            <w:noProof/>
            <w:webHidden/>
          </w:rPr>
          <w:fldChar w:fldCharType="end"/>
        </w:r>
      </w:hyperlink>
    </w:p>
    <w:p w14:paraId="35E3971D" w14:textId="5639CD8E"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860" w:history="1">
        <w:r w:rsidR="00BC390A" w:rsidRPr="0024731C">
          <w:rPr>
            <w:rStyle w:val="Hyperlink"/>
            <w:noProof/>
          </w:rPr>
          <w:t>Figura 2.3: Frente de onda bidimensional incidente nos microfones</w:t>
        </w:r>
        <w:r w:rsidR="00BC390A">
          <w:rPr>
            <w:noProof/>
            <w:webHidden/>
          </w:rPr>
          <w:tab/>
        </w:r>
        <w:r w:rsidR="00BC390A">
          <w:rPr>
            <w:noProof/>
            <w:webHidden/>
          </w:rPr>
          <w:fldChar w:fldCharType="begin"/>
        </w:r>
        <w:r w:rsidR="00BC390A">
          <w:rPr>
            <w:noProof/>
            <w:webHidden/>
          </w:rPr>
          <w:instrText xml:space="preserve"> PAGEREF _Toc86757860 \h </w:instrText>
        </w:r>
        <w:r w:rsidR="00BC390A">
          <w:rPr>
            <w:noProof/>
            <w:webHidden/>
          </w:rPr>
        </w:r>
        <w:r w:rsidR="00BC390A">
          <w:rPr>
            <w:noProof/>
            <w:webHidden/>
          </w:rPr>
          <w:fldChar w:fldCharType="separate"/>
        </w:r>
        <w:r w:rsidR="00BC390A">
          <w:rPr>
            <w:noProof/>
            <w:webHidden/>
          </w:rPr>
          <w:t>16</w:t>
        </w:r>
        <w:r w:rsidR="00BC390A">
          <w:rPr>
            <w:noProof/>
            <w:webHidden/>
          </w:rPr>
          <w:fldChar w:fldCharType="end"/>
        </w:r>
      </w:hyperlink>
    </w:p>
    <w:p w14:paraId="77290055" w14:textId="3B780F36"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861" w:history="1">
        <w:r w:rsidR="00BC390A" w:rsidRPr="0024731C">
          <w:rPr>
            <w:rStyle w:val="Hyperlink"/>
            <w:noProof/>
          </w:rPr>
          <w:t>Figura 2.4: Situação em que o atraso é detectado</w:t>
        </w:r>
        <w:r w:rsidR="00BC390A">
          <w:rPr>
            <w:noProof/>
            <w:webHidden/>
          </w:rPr>
          <w:tab/>
        </w:r>
        <w:r w:rsidR="00BC390A">
          <w:rPr>
            <w:noProof/>
            <w:webHidden/>
          </w:rPr>
          <w:fldChar w:fldCharType="begin"/>
        </w:r>
        <w:r w:rsidR="00BC390A">
          <w:rPr>
            <w:noProof/>
            <w:webHidden/>
          </w:rPr>
          <w:instrText xml:space="preserve"> PAGEREF _Toc86757861 \h </w:instrText>
        </w:r>
        <w:r w:rsidR="00BC390A">
          <w:rPr>
            <w:noProof/>
            <w:webHidden/>
          </w:rPr>
        </w:r>
        <w:r w:rsidR="00BC390A">
          <w:rPr>
            <w:noProof/>
            <w:webHidden/>
          </w:rPr>
          <w:fldChar w:fldCharType="separate"/>
        </w:r>
        <w:r w:rsidR="00BC390A">
          <w:rPr>
            <w:noProof/>
            <w:webHidden/>
          </w:rPr>
          <w:t>18</w:t>
        </w:r>
        <w:r w:rsidR="00BC390A">
          <w:rPr>
            <w:noProof/>
            <w:webHidden/>
          </w:rPr>
          <w:fldChar w:fldCharType="end"/>
        </w:r>
      </w:hyperlink>
    </w:p>
    <w:p w14:paraId="7AFEC40C" w14:textId="3744381B"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862" w:history="1">
        <w:r w:rsidR="00BC390A" w:rsidRPr="0024731C">
          <w:rPr>
            <w:rStyle w:val="Hyperlink"/>
            <w:noProof/>
          </w:rPr>
          <w:t>Figura 2.5: Situação em que o atraso não é detectado</w:t>
        </w:r>
        <w:r w:rsidR="00BC390A">
          <w:rPr>
            <w:noProof/>
            <w:webHidden/>
          </w:rPr>
          <w:tab/>
        </w:r>
        <w:r w:rsidR="00BC390A">
          <w:rPr>
            <w:noProof/>
            <w:webHidden/>
          </w:rPr>
          <w:fldChar w:fldCharType="begin"/>
        </w:r>
        <w:r w:rsidR="00BC390A">
          <w:rPr>
            <w:noProof/>
            <w:webHidden/>
          </w:rPr>
          <w:instrText xml:space="preserve"> PAGEREF _Toc86757862 \h </w:instrText>
        </w:r>
        <w:r w:rsidR="00BC390A">
          <w:rPr>
            <w:noProof/>
            <w:webHidden/>
          </w:rPr>
        </w:r>
        <w:r w:rsidR="00BC390A">
          <w:rPr>
            <w:noProof/>
            <w:webHidden/>
          </w:rPr>
          <w:fldChar w:fldCharType="separate"/>
        </w:r>
        <w:r w:rsidR="00BC390A">
          <w:rPr>
            <w:noProof/>
            <w:webHidden/>
          </w:rPr>
          <w:t>19</w:t>
        </w:r>
        <w:r w:rsidR="00BC390A">
          <w:rPr>
            <w:noProof/>
            <w:webHidden/>
          </w:rPr>
          <w:fldChar w:fldCharType="end"/>
        </w:r>
      </w:hyperlink>
    </w:p>
    <w:p w14:paraId="1AB3F447" w14:textId="44FAEF27"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863" w:history="1">
        <w:r w:rsidR="00BC390A" w:rsidRPr="0024731C">
          <w:rPr>
            <w:rStyle w:val="Hyperlink"/>
            <w:noProof/>
          </w:rPr>
          <w:t>Figura 2.6: Região com/sem a presença do Aliasing Espacial</w:t>
        </w:r>
        <w:r w:rsidR="00BC390A">
          <w:rPr>
            <w:noProof/>
            <w:webHidden/>
          </w:rPr>
          <w:tab/>
        </w:r>
        <w:r w:rsidR="00BC390A">
          <w:rPr>
            <w:noProof/>
            <w:webHidden/>
          </w:rPr>
          <w:fldChar w:fldCharType="begin"/>
        </w:r>
        <w:r w:rsidR="00BC390A">
          <w:rPr>
            <w:noProof/>
            <w:webHidden/>
          </w:rPr>
          <w:instrText xml:space="preserve"> PAGEREF _Toc86757863 \h </w:instrText>
        </w:r>
        <w:r w:rsidR="00BC390A">
          <w:rPr>
            <w:noProof/>
            <w:webHidden/>
          </w:rPr>
        </w:r>
        <w:r w:rsidR="00BC390A">
          <w:rPr>
            <w:noProof/>
            <w:webHidden/>
          </w:rPr>
          <w:fldChar w:fldCharType="separate"/>
        </w:r>
        <w:r w:rsidR="00BC390A">
          <w:rPr>
            <w:noProof/>
            <w:webHidden/>
          </w:rPr>
          <w:t>19</w:t>
        </w:r>
        <w:r w:rsidR="00BC390A">
          <w:rPr>
            <w:noProof/>
            <w:webHidden/>
          </w:rPr>
          <w:fldChar w:fldCharType="end"/>
        </w:r>
      </w:hyperlink>
    </w:p>
    <w:p w14:paraId="04AEFB46" w14:textId="73A272CB"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864" w:history="1">
        <w:r w:rsidR="00BC390A" w:rsidRPr="0024731C">
          <w:rPr>
            <w:rStyle w:val="Hyperlink"/>
            <w:noProof/>
          </w:rPr>
          <w:t>Figura 3.1: MSP430F5529 com suas características</w:t>
        </w:r>
        <w:r w:rsidR="00BC390A">
          <w:rPr>
            <w:noProof/>
            <w:webHidden/>
          </w:rPr>
          <w:tab/>
        </w:r>
        <w:r w:rsidR="00BC390A">
          <w:rPr>
            <w:noProof/>
            <w:webHidden/>
          </w:rPr>
          <w:fldChar w:fldCharType="begin"/>
        </w:r>
        <w:r w:rsidR="00BC390A">
          <w:rPr>
            <w:noProof/>
            <w:webHidden/>
          </w:rPr>
          <w:instrText xml:space="preserve"> PAGEREF _Toc86757864 \h </w:instrText>
        </w:r>
        <w:r w:rsidR="00BC390A">
          <w:rPr>
            <w:noProof/>
            <w:webHidden/>
          </w:rPr>
        </w:r>
        <w:r w:rsidR="00BC390A">
          <w:rPr>
            <w:noProof/>
            <w:webHidden/>
          </w:rPr>
          <w:fldChar w:fldCharType="separate"/>
        </w:r>
        <w:r w:rsidR="00BC390A">
          <w:rPr>
            <w:noProof/>
            <w:webHidden/>
          </w:rPr>
          <w:t>20</w:t>
        </w:r>
        <w:r w:rsidR="00BC390A">
          <w:rPr>
            <w:noProof/>
            <w:webHidden/>
          </w:rPr>
          <w:fldChar w:fldCharType="end"/>
        </w:r>
      </w:hyperlink>
    </w:p>
    <w:p w14:paraId="47EA57BD" w14:textId="20034B60"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865" w:history="1">
        <w:r w:rsidR="00BC390A" w:rsidRPr="0024731C">
          <w:rPr>
            <w:rStyle w:val="Hyperlink"/>
            <w:noProof/>
          </w:rPr>
          <w:t>Figura 3.2: MSP430F5529</w:t>
        </w:r>
        <w:r w:rsidR="00BC390A">
          <w:rPr>
            <w:noProof/>
            <w:webHidden/>
          </w:rPr>
          <w:tab/>
        </w:r>
        <w:r w:rsidR="00BC390A">
          <w:rPr>
            <w:noProof/>
            <w:webHidden/>
          </w:rPr>
          <w:fldChar w:fldCharType="begin"/>
        </w:r>
        <w:r w:rsidR="00BC390A">
          <w:rPr>
            <w:noProof/>
            <w:webHidden/>
          </w:rPr>
          <w:instrText xml:space="preserve"> PAGEREF _Toc86757865 \h </w:instrText>
        </w:r>
        <w:r w:rsidR="00BC390A">
          <w:rPr>
            <w:noProof/>
            <w:webHidden/>
          </w:rPr>
        </w:r>
        <w:r w:rsidR="00BC390A">
          <w:rPr>
            <w:noProof/>
            <w:webHidden/>
          </w:rPr>
          <w:fldChar w:fldCharType="separate"/>
        </w:r>
        <w:r w:rsidR="00BC390A">
          <w:rPr>
            <w:noProof/>
            <w:webHidden/>
          </w:rPr>
          <w:t>21</w:t>
        </w:r>
        <w:r w:rsidR="00BC390A">
          <w:rPr>
            <w:noProof/>
            <w:webHidden/>
          </w:rPr>
          <w:fldChar w:fldCharType="end"/>
        </w:r>
      </w:hyperlink>
    </w:p>
    <w:p w14:paraId="0434C70E" w14:textId="3195FA7B"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866" w:history="1">
        <w:r w:rsidR="00BC390A" w:rsidRPr="0024731C">
          <w:rPr>
            <w:rStyle w:val="Hyperlink"/>
            <w:noProof/>
          </w:rPr>
          <w:t>Figura 3.3: Microfone Omnidimensional e seu pré-amplificador</w:t>
        </w:r>
        <w:r w:rsidR="00BC390A">
          <w:rPr>
            <w:noProof/>
            <w:webHidden/>
          </w:rPr>
          <w:tab/>
        </w:r>
        <w:r w:rsidR="00BC390A">
          <w:rPr>
            <w:noProof/>
            <w:webHidden/>
          </w:rPr>
          <w:fldChar w:fldCharType="begin"/>
        </w:r>
        <w:r w:rsidR="00BC390A">
          <w:rPr>
            <w:noProof/>
            <w:webHidden/>
          </w:rPr>
          <w:instrText xml:space="preserve"> PAGEREF _Toc86757866 \h </w:instrText>
        </w:r>
        <w:r w:rsidR="00BC390A">
          <w:rPr>
            <w:noProof/>
            <w:webHidden/>
          </w:rPr>
        </w:r>
        <w:r w:rsidR="00BC390A">
          <w:rPr>
            <w:noProof/>
            <w:webHidden/>
          </w:rPr>
          <w:fldChar w:fldCharType="separate"/>
        </w:r>
        <w:r w:rsidR="00BC390A">
          <w:rPr>
            <w:noProof/>
            <w:webHidden/>
          </w:rPr>
          <w:t>21</w:t>
        </w:r>
        <w:r w:rsidR="00BC390A">
          <w:rPr>
            <w:noProof/>
            <w:webHidden/>
          </w:rPr>
          <w:fldChar w:fldCharType="end"/>
        </w:r>
      </w:hyperlink>
    </w:p>
    <w:p w14:paraId="77C50BF2" w14:textId="7A954DC6"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867" w:history="1">
        <w:r w:rsidR="00BC390A" w:rsidRPr="0024731C">
          <w:rPr>
            <w:rStyle w:val="Hyperlink"/>
            <w:noProof/>
          </w:rPr>
          <w:t>Figura 3.4: Curva de resposta em frequência do microfone</w:t>
        </w:r>
        <w:r w:rsidR="00BC390A">
          <w:rPr>
            <w:noProof/>
            <w:webHidden/>
          </w:rPr>
          <w:tab/>
        </w:r>
        <w:r w:rsidR="00BC390A">
          <w:rPr>
            <w:noProof/>
            <w:webHidden/>
          </w:rPr>
          <w:fldChar w:fldCharType="begin"/>
        </w:r>
        <w:r w:rsidR="00BC390A">
          <w:rPr>
            <w:noProof/>
            <w:webHidden/>
          </w:rPr>
          <w:instrText xml:space="preserve"> PAGEREF _Toc86757867 \h </w:instrText>
        </w:r>
        <w:r w:rsidR="00BC390A">
          <w:rPr>
            <w:noProof/>
            <w:webHidden/>
          </w:rPr>
        </w:r>
        <w:r w:rsidR="00BC390A">
          <w:rPr>
            <w:noProof/>
            <w:webHidden/>
          </w:rPr>
          <w:fldChar w:fldCharType="separate"/>
        </w:r>
        <w:r w:rsidR="00BC390A">
          <w:rPr>
            <w:noProof/>
            <w:webHidden/>
          </w:rPr>
          <w:t>22</w:t>
        </w:r>
        <w:r w:rsidR="00BC390A">
          <w:rPr>
            <w:noProof/>
            <w:webHidden/>
          </w:rPr>
          <w:fldChar w:fldCharType="end"/>
        </w:r>
      </w:hyperlink>
    </w:p>
    <w:p w14:paraId="5D683507" w14:textId="3B19F81B"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868" w:history="1">
        <w:r w:rsidR="00BC390A" w:rsidRPr="0024731C">
          <w:rPr>
            <w:rStyle w:val="Hyperlink"/>
            <w:noProof/>
          </w:rPr>
          <w:t>Figura 3.5: Circuito do estágio de pré-amplificação</w:t>
        </w:r>
        <w:r w:rsidR="00BC390A">
          <w:rPr>
            <w:noProof/>
            <w:webHidden/>
          </w:rPr>
          <w:tab/>
        </w:r>
        <w:r w:rsidR="00BC390A">
          <w:rPr>
            <w:noProof/>
            <w:webHidden/>
          </w:rPr>
          <w:fldChar w:fldCharType="begin"/>
        </w:r>
        <w:r w:rsidR="00BC390A">
          <w:rPr>
            <w:noProof/>
            <w:webHidden/>
          </w:rPr>
          <w:instrText xml:space="preserve"> PAGEREF _Toc86757868 \h </w:instrText>
        </w:r>
        <w:r w:rsidR="00BC390A">
          <w:rPr>
            <w:noProof/>
            <w:webHidden/>
          </w:rPr>
        </w:r>
        <w:r w:rsidR="00BC390A">
          <w:rPr>
            <w:noProof/>
            <w:webHidden/>
          </w:rPr>
          <w:fldChar w:fldCharType="separate"/>
        </w:r>
        <w:r w:rsidR="00BC390A">
          <w:rPr>
            <w:noProof/>
            <w:webHidden/>
          </w:rPr>
          <w:t>22</w:t>
        </w:r>
        <w:r w:rsidR="00BC390A">
          <w:rPr>
            <w:noProof/>
            <w:webHidden/>
          </w:rPr>
          <w:fldChar w:fldCharType="end"/>
        </w:r>
      </w:hyperlink>
    </w:p>
    <w:p w14:paraId="01C73FF6" w14:textId="0DAA1084"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869" w:history="1">
        <w:r w:rsidR="00BC390A" w:rsidRPr="0024731C">
          <w:rPr>
            <w:rStyle w:val="Hyperlink"/>
            <w:noProof/>
          </w:rPr>
          <w:t>Figura 3.6: Esquema de ligação entre baterias, pré-amplificador e MSP430 apenas com um microfone</w:t>
        </w:r>
        <w:r w:rsidR="00BC390A">
          <w:rPr>
            <w:noProof/>
            <w:webHidden/>
          </w:rPr>
          <w:tab/>
        </w:r>
        <w:r w:rsidR="00BC390A">
          <w:rPr>
            <w:noProof/>
            <w:webHidden/>
          </w:rPr>
          <w:fldChar w:fldCharType="begin"/>
        </w:r>
        <w:r w:rsidR="00BC390A">
          <w:rPr>
            <w:noProof/>
            <w:webHidden/>
          </w:rPr>
          <w:instrText xml:space="preserve"> PAGEREF _Toc86757869 \h </w:instrText>
        </w:r>
        <w:r w:rsidR="00BC390A">
          <w:rPr>
            <w:noProof/>
            <w:webHidden/>
          </w:rPr>
        </w:r>
        <w:r w:rsidR="00BC390A">
          <w:rPr>
            <w:noProof/>
            <w:webHidden/>
          </w:rPr>
          <w:fldChar w:fldCharType="separate"/>
        </w:r>
        <w:r w:rsidR="00BC390A">
          <w:rPr>
            <w:noProof/>
            <w:webHidden/>
          </w:rPr>
          <w:t>23</w:t>
        </w:r>
        <w:r w:rsidR="00BC390A">
          <w:rPr>
            <w:noProof/>
            <w:webHidden/>
          </w:rPr>
          <w:fldChar w:fldCharType="end"/>
        </w:r>
      </w:hyperlink>
    </w:p>
    <w:p w14:paraId="53ED81DB" w14:textId="5BB770C9"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870" w:history="1">
        <w:r w:rsidR="00BC390A" w:rsidRPr="0024731C">
          <w:rPr>
            <w:rStyle w:val="Hyperlink"/>
            <w:noProof/>
          </w:rPr>
          <w:t xml:space="preserve">Figura 3.7: </w:t>
        </w:r>
        <w:r w:rsidR="00BC390A" w:rsidRPr="0024731C">
          <w:rPr>
            <w:rStyle w:val="Hyperlink"/>
            <w:rFonts w:cs="Times New Roman"/>
            <w:bCs/>
            <w:noProof/>
          </w:rPr>
          <w:t>Esquema enfatizando a alimentação dos pré-amplificadores e suas conexões com o MSP430</w:t>
        </w:r>
        <w:r w:rsidR="00BC390A">
          <w:rPr>
            <w:noProof/>
            <w:webHidden/>
          </w:rPr>
          <w:tab/>
        </w:r>
        <w:r w:rsidR="00BC390A">
          <w:rPr>
            <w:noProof/>
            <w:webHidden/>
          </w:rPr>
          <w:fldChar w:fldCharType="begin"/>
        </w:r>
        <w:r w:rsidR="00BC390A">
          <w:rPr>
            <w:noProof/>
            <w:webHidden/>
          </w:rPr>
          <w:instrText xml:space="preserve"> PAGEREF _Toc86757870 \h </w:instrText>
        </w:r>
        <w:r w:rsidR="00BC390A">
          <w:rPr>
            <w:noProof/>
            <w:webHidden/>
          </w:rPr>
        </w:r>
        <w:r w:rsidR="00BC390A">
          <w:rPr>
            <w:noProof/>
            <w:webHidden/>
          </w:rPr>
          <w:fldChar w:fldCharType="separate"/>
        </w:r>
        <w:r w:rsidR="00BC390A">
          <w:rPr>
            <w:noProof/>
            <w:webHidden/>
          </w:rPr>
          <w:t>24</w:t>
        </w:r>
        <w:r w:rsidR="00BC390A">
          <w:rPr>
            <w:noProof/>
            <w:webHidden/>
          </w:rPr>
          <w:fldChar w:fldCharType="end"/>
        </w:r>
      </w:hyperlink>
    </w:p>
    <w:p w14:paraId="599B7EF5" w14:textId="12318EA5"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871" w:history="1">
        <w:r w:rsidR="00BC390A" w:rsidRPr="0024731C">
          <w:rPr>
            <w:rStyle w:val="Hyperlink"/>
            <w:noProof/>
          </w:rPr>
          <w:t>Figura 3.8: CHIP 23LC1024 - Memória externa</w:t>
        </w:r>
        <w:r w:rsidR="00BC390A">
          <w:rPr>
            <w:noProof/>
            <w:webHidden/>
          </w:rPr>
          <w:tab/>
        </w:r>
        <w:r w:rsidR="00BC390A">
          <w:rPr>
            <w:noProof/>
            <w:webHidden/>
          </w:rPr>
          <w:fldChar w:fldCharType="begin"/>
        </w:r>
        <w:r w:rsidR="00BC390A">
          <w:rPr>
            <w:noProof/>
            <w:webHidden/>
          </w:rPr>
          <w:instrText xml:space="preserve"> PAGEREF _Toc86757871 \h </w:instrText>
        </w:r>
        <w:r w:rsidR="00BC390A">
          <w:rPr>
            <w:noProof/>
            <w:webHidden/>
          </w:rPr>
        </w:r>
        <w:r w:rsidR="00BC390A">
          <w:rPr>
            <w:noProof/>
            <w:webHidden/>
          </w:rPr>
          <w:fldChar w:fldCharType="separate"/>
        </w:r>
        <w:r w:rsidR="00BC390A">
          <w:rPr>
            <w:noProof/>
            <w:webHidden/>
          </w:rPr>
          <w:t>25</w:t>
        </w:r>
        <w:r w:rsidR="00BC390A">
          <w:rPr>
            <w:noProof/>
            <w:webHidden/>
          </w:rPr>
          <w:fldChar w:fldCharType="end"/>
        </w:r>
      </w:hyperlink>
    </w:p>
    <w:p w14:paraId="3D626A06" w14:textId="23762276"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872" w:history="1">
        <w:r w:rsidR="00BC390A" w:rsidRPr="0024731C">
          <w:rPr>
            <w:rStyle w:val="Hyperlink"/>
            <w:noProof/>
          </w:rPr>
          <w:t>Figura 3.9: Conexões entre as duas memórias externas e o MSP430</w:t>
        </w:r>
        <w:r w:rsidR="00BC390A">
          <w:rPr>
            <w:noProof/>
            <w:webHidden/>
          </w:rPr>
          <w:tab/>
        </w:r>
        <w:r w:rsidR="00BC390A">
          <w:rPr>
            <w:noProof/>
            <w:webHidden/>
          </w:rPr>
          <w:fldChar w:fldCharType="begin"/>
        </w:r>
        <w:r w:rsidR="00BC390A">
          <w:rPr>
            <w:noProof/>
            <w:webHidden/>
          </w:rPr>
          <w:instrText xml:space="preserve"> PAGEREF _Toc86757872 \h </w:instrText>
        </w:r>
        <w:r w:rsidR="00BC390A">
          <w:rPr>
            <w:noProof/>
            <w:webHidden/>
          </w:rPr>
        </w:r>
        <w:r w:rsidR="00BC390A">
          <w:rPr>
            <w:noProof/>
            <w:webHidden/>
          </w:rPr>
          <w:fldChar w:fldCharType="separate"/>
        </w:r>
        <w:r w:rsidR="00BC390A">
          <w:rPr>
            <w:noProof/>
            <w:webHidden/>
          </w:rPr>
          <w:t>25</w:t>
        </w:r>
        <w:r w:rsidR="00BC390A">
          <w:rPr>
            <w:noProof/>
            <w:webHidden/>
          </w:rPr>
          <w:fldChar w:fldCharType="end"/>
        </w:r>
      </w:hyperlink>
    </w:p>
    <w:p w14:paraId="038A4D0A" w14:textId="1C868CB9"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873" w:history="1">
        <w:r w:rsidR="00BC390A" w:rsidRPr="0024731C">
          <w:rPr>
            <w:rStyle w:val="Hyperlink"/>
            <w:noProof/>
          </w:rPr>
          <w:t>Figura 3.10: Módulo Bluetooth HC-05</w:t>
        </w:r>
        <w:r w:rsidR="00BC390A">
          <w:rPr>
            <w:noProof/>
            <w:webHidden/>
          </w:rPr>
          <w:tab/>
        </w:r>
        <w:r w:rsidR="00BC390A">
          <w:rPr>
            <w:noProof/>
            <w:webHidden/>
          </w:rPr>
          <w:fldChar w:fldCharType="begin"/>
        </w:r>
        <w:r w:rsidR="00BC390A">
          <w:rPr>
            <w:noProof/>
            <w:webHidden/>
          </w:rPr>
          <w:instrText xml:space="preserve"> PAGEREF _Toc86757873 \h </w:instrText>
        </w:r>
        <w:r w:rsidR="00BC390A">
          <w:rPr>
            <w:noProof/>
            <w:webHidden/>
          </w:rPr>
        </w:r>
        <w:r w:rsidR="00BC390A">
          <w:rPr>
            <w:noProof/>
            <w:webHidden/>
          </w:rPr>
          <w:fldChar w:fldCharType="separate"/>
        </w:r>
        <w:r w:rsidR="00BC390A">
          <w:rPr>
            <w:noProof/>
            <w:webHidden/>
          </w:rPr>
          <w:t>26</w:t>
        </w:r>
        <w:r w:rsidR="00BC390A">
          <w:rPr>
            <w:noProof/>
            <w:webHidden/>
          </w:rPr>
          <w:fldChar w:fldCharType="end"/>
        </w:r>
      </w:hyperlink>
    </w:p>
    <w:p w14:paraId="6BBA187A" w14:textId="2E6BB939"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874" w:history="1">
        <w:r w:rsidR="00BC390A" w:rsidRPr="0024731C">
          <w:rPr>
            <w:rStyle w:val="Hyperlink"/>
            <w:noProof/>
          </w:rPr>
          <w:t>Figura 3.11: Conexão física do HC-05 ao MSP430F5529</w:t>
        </w:r>
        <w:r w:rsidR="00BC390A">
          <w:rPr>
            <w:noProof/>
            <w:webHidden/>
          </w:rPr>
          <w:tab/>
        </w:r>
        <w:r w:rsidR="00BC390A">
          <w:rPr>
            <w:noProof/>
            <w:webHidden/>
          </w:rPr>
          <w:fldChar w:fldCharType="begin"/>
        </w:r>
        <w:r w:rsidR="00BC390A">
          <w:rPr>
            <w:noProof/>
            <w:webHidden/>
          </w:rPr>
          <w:instrText xml:space="preserve"> PAGEREF _Toc86757874 \h </w:instrText>
        </w:r>
        <w:r w:rsidR="00BC390A">
          <w:rPr>
            <w:noProof/>
            <w:webHidden/>
          </w:rPr>
        </w:r>
        <w:r w:rsidR="00BC390A">
          <w:rPr>
            <w:noProof/>
            <w:webHidden/>
          </w:rPr>
          <w:fldChar w:fldCharType="separate"/>
        </w:r>
        <w:r w:rsidR="00BC390A">
          <w:rPr>
            <w:noProof/>
            <w:webHidden/>
          </w:rPr>
          <w:t>26</w:t>
        </w:r>
        <w:r w:rsidR="00BC390A">
          <w:rPr>
            <w:noProof/>
            <w:webHidden/>
          </w:rPr>
          <w:fldChar w:fldCharType="end"/>
        </w:r>
      </w:hyperlink>
    </w:p>
    <w:p w14:paraId="5D49E1BA" w14:textId="3E3F1DDD"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875" w:history="1">
        <w:r w:rsidR="00BC390A" w:rsidRPr="0024731C">
          <w:rPr>
            <w:rStyle w:val="Hyperlink"/>
            <w:noProof/>
          </w:rPr>
          <w:t>Figura 4.1:Etapas da transferência dos dados da memória externa para o computador</w:t>
        </w:r>
        <w:r w:rsidR="00BC390A">
          <w:rPr>
            <w:noProof/>
            <w:webHidden/>
          </w:rPr>
          <w:tab/>
        </w:r>
        <w:r w:rsidR="00BC390A">
          <w:rPr>
            <w:noProof/>
            <w:webHidden/>
          </w:rPr>
          <w:fldChar w:fldCharType="begin"/>
        </w:r>
        <w:r w:rsidR="00BC390A">
          <w:rPr>
            <w:noProof/>
            <w:webHidden/>
          </w:rPr>
          <w:instrText xml:space="preserve"> PAGEREF _Toc86757875 \h </w:instrText>
        </w:r>
        <w:r w:rsidR="00BC390A">
          <w:rPr>
            <w:noProof/>
            <w:webHidden/>
          </w:rPr>
        </w:r>
        <w:r w:rsidR="00BC390A">
          <w:rPr>
            <w:noProof/>
            <w:webHidden/>
          </w:rPr>
          <w:fldChar w:fldCharType="separate"/>
        </w:r>
        <w:r w:rsidR="00BC390A">
          <w:rPr>
            <w:noProof/>
            <w:webHidden/>
          </w:rPr>
          <w:t>30</w:t>
        </w:r>
        <w:r w:rsidR="00BC390A">
          <w:rPr>
            <w:noProof/>
            <w:webHidden/>
          </w:rPr>
          <w:fldChar w:fldCharType="end"/>
        </w:r>
      </w:hyperlink>
    </w:p>
    <w:p w14:paraId="76657B80" w14:textId="72933B5B"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876" w:history="1">
        <w:r w:rsidR="00BC390A" w:rsidRPr="0024731C">
          <w:rPr>
            <w:rStyle w:val="Hyperlink"/>
            <w:noProof/>
          </w:rPr>
          <w:t>Figura 4.2: Ângulos possíveis para estimativa com dois microfones</w:t>
        </w:r>
        <w:r w:rsidR="00BC390A">
          <w:rPr>
            <w:noProof/>
            <w:webHidden/>
          </w:rPr>
          <w:tab/>
        </w:r>
        <w:r w:rsidR="00BC390A">
          <w:rPr>
            <w:noProof/>
            <w:webHidden/>
          </w:rPr>
          <w:fldChar w:fldCharType="begin"/>
        </w:r>
        <w:r w:rsidR="00BC390A">
          <w:rPr>
            <w:noProof/>
            <w:webHidden/>
          </w:rPr>
          <w:instrText xml:space="preserve"> PAGEREF _Toc86757876 \h </w:instrText>
        </w:r>
        <w:r w:rsidR="00BC390A">
          <w:rPr>
            <w:noProof/>
            <w:webHidden/>
          </w:rPr>
        </w:r>
        <w:r w:rsidR="00BC390A">
          <w:rPr>
            <w:noProof/>
            <w:webHidden/>
          </w:rPr>
          <w:fldChar w:fldCharType="separate"/>
        </w:r>
        <w:r w:rsidR="00BC390A">
          <w:rPr>
            <w:noProof/>
            <w:webHidden/>
          </w:rPr>
          <w:t>31</w:t>
        </w:r>
        <w:r w:rsidR="00BC390A">
          <w:rPr>
            <w:noProof/>
            <w:webHidden/>
          </w:rPr>
          <w:fldChar w:fldCharType="end"/>
        </w:r>
      </w:hyperlink>
    </w:p>
    <w:p w14:paraId="2E3FE306" w14:textId="73798800"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877" w:history="1">
        <w:r w:rsidR="00BC390A" w:rsidRPr="0024731C">
          <w:rPr>
            <w:rStyle w:val="Hyperlink"/>
            <w:noProof/>
          </w:rPr>
          <w:t>Figura 4.3: Diagrama de bloco do sistema</w:t>
        </w:r>
        <w:r w:rsidR="00BC390A">
          <w:rPr>
            <w:noProof/>
            <w:webHidden/>
          </w:rPr>
          <w:tab/>
        </w:r>
        <w:r w:rsidR="00BC390A">
          <w:rPr>
            <w:noProof/>
            <w:webHidden/>
          </w:rPr>
          <w:fldChar w:fldCharType="begin"/>
        </w:r>
        <w:r w:rsidR="00BC390A">
          <w:rPr>
            <w:noProof/>
            <w:webHidden/>
          </w:rPr>
          <w:instrText xml:space="preserve"> PAGEREF _Toc86757877 \h </w:instrText>
        </w:r>
        <w:r w:rsidR="00BC390A">
          <w:rPr>
            <w:noProof/>
            <w:webHidden/>
          </w:rPr>
        </w:r>
        <w:r w:rsidR="00BC390A">
          <w:rPr>
            <w:noProof/>
            <w:webHidden/>
          </w:rPr>
          <w:fldChar w:fldCharType="separate"/>
        </w:r>
        <w:r w:rsidR="00BC390A">
          <w:rPr>
            <w:noProof/>
            <w:webHidden/>
          </w:rPr>
          <w:t>34</w:t>
        </w:r>
        <w:r w:rsidR="00BC390A">
          <w:rPr>
            <w:noProof/>
            <w:webHidden/>
          </w:rPr>
          <w:fldChar w:fldCharType="end"/>
        </w:r>
      </w:hyperlink>
    </w:p>
    <w:p w14:paraId="63F52B07" w14:textId="0990D8F2"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878" w:history="1">
        <w:r w:rsidR="00BC390A" w:rsidRPr="0024731C">
          <w:rPr>
            <w:rStyle w:val="Hyperlink"/>
            <w:noProof/>
          </w:rPr>
          <w:t>Figura 4.4: Representação do deslocamento</w:t>
        </w:r>
        <w:r w:rsidR="00BC390A">
          <w:rPr>
            <w:noProof/>
            <w:webHidden/>
          </w:rPr>
          <w:tab/>
        </w:r>
        <w:r w:rsidR="00BC390A">
          <w:rPr>
            <w:noProof/>
            <w:webHidden/>
          </w:rPr>
          <w:fldChar w:fldCharType="begin"/>
        </w:r>
        <w:r w:rsidR="00BC390A">
          <w:rPr>
            <w:noProof/>
            <w:webHidden/>
          </w:rPr>
          <w:instrText xml:space="preserve"> PAGEREF _Toc86757878 \h </w:instrText>
        </w:r>
        <w:r w:rsidR="00BC390A">
          <w:rPr>
            <w:noProof/>
            <w:webHidden/>
          </w:rPr>
        </w:r>
        <w:r w:rsidR="00BC390A">
          <w:rPr>
            <w:noProof/>
            <w:webHidden/>
          </w:rPr>
          <w:fldChar w:fldCharType="separate"/>
        </w:r>
        <w:r w:rsidR="00BC390A">
          <w:rPr>
            <w:noProof/>
            <w:webHidden/>
          </w:rPr>
          <w:t>36</w:t>
        </w:r>
        <w:r w:rsidR="00BC390A">
          <w:rPr>
            <w:noProof/>
            <w:webHidden/>
          </w:rPr>
          <w:fldChar w:fldCharType="end"/>
        </w:r>
      </w:hyperlink>
    </w:p>
    <w:p w14:paraId="4F80A12E" w14:textId="2B56066C"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879" w:history="1">
        <w:r w:rsidR="00BC390A" w:rsidRPr="0024731C">
          <w:rPr>
            <w:rStyle w:val="Hyperlink"/>
            <w:noProof/>
          </w:rPr>
          <w:t>Figura 4.5: Senoides sintetizadas pelo MATLAB</w:t>
        </w:r>
        <w:r w:rsidR="00BC390A">
          <w:rPr>
            <w:noProof/>
            <w:webHidden/>
          </w:rPr>
          <w:tab/>
        </w:r>
        <w:r w:rsidR="00BC390A">
          <w:rPr>
            <w:noProof/>
            <w:webHidden/>
          </w:rPr>
          <w:fldChar w:fldCharType="begin"/>
        </w:r>
        <w:r w:rsidR="00BC390A">
          <w:rPr>
            <w:noProof/>
            <w:webHidden/>
          </w:rPr>
          <w:instrText xml:space="preserve"> PAGEREF _Toc86757879 \h </w:instrText>
        </w:r>
        <w:r w:rsidR="00BC390A">
          <w:rPr>
            <w:noProof/>
            <w:webHidden/>
          </w:rPr>
        </w:r>
        <w:r w:rsidR="00BC390A">
          <w:rPr>
            <w:noProof/>
            <w:webHidden/>
          </w:rPr>
          <w:fldChar w:fldCharType="separate"/>
        </w:r>
        <w:r w:rsidR="00BC390A">
          <w:rPr>
            <w:noProof/>
            <w:webHidden/>
          </w:rPr>
          <w:t>37</w:t>
        </w:r>
        <w:r w:rsidR="00BC390A">
          <w:rPr>
            <w:noProof/>
            <w:webHidden/>
          </w:rPr>
          <w:fldChar w:fldCharType="end"/>
        </w:r>
      </w:hyperlink>
    </w:p>
    <w:p w14:paraId="14B4424C" w14:textId="304798C7"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880" w:history="1">
        <w:r w:rsidR="00BC390A" w:rsidRPr="0024731C">
          <w:rPr>
            <w:rStyle w:val="Hyperlink"/>
            <w:noProof/>
          </w:rPr>
          <w:t>Figura 4.6: Gráfico da correlação</w:t>
        </w:r>
        <w:r w:rsidR="00BC390A">
          <w:rPr>
            <w:noProof/>
            <w:webHidden/>
          </w:rPr>
          <w:tab/>
        </w:r>
        <w:r w:rsidR="00BC390A">
          <w:rPr>
            <w:noProof/>
            <w:webHidden/>
          </w:rPr>
          <w:fldChar w:fldCharType="begin"/>
        </w:r>
        <w:r w:rsidR="00BC390A">
          <w:rPr>
            <w:noProof/>
            <w:webHidden/>
          </w:rPr>
          <w:instrText xml:space="preserve"> PAGEREF _Toc86757880 \h </w:instrText>
        </w:r>
        <w:r w:rsidR="00BC390A">
          <w:rPr>
            <w:noProof/>
            <w:webHidden/>
          </w:rPr>
        </w:r>
        <w:r w:rsidR="00BC390A">
          <w:rPr>
            <w:noProof/>
            <w:webHidden/>
          </w:rPr>
          <w:fldChar w:fldCharType="separate"/>
        </w:r>
        <w:r w:rsidR="00BC390A">
          <w:rPr>
            <w:noProof/>
            <w:webHidden/>
          </w:rPr>
          <w:t>37</w:t>
        </w:r>
        <w:r w:rsidR="00BC390A">
          <w:rPr>
            <w:noProof/>
            <w:webHidden/>
          </w:rPr>
          <w:fldChar w:fldCharType="end"/>
        </w:r>
      </w:hyperlink>
    </w:p>
    <w:p w14:paraId="62601641" w14:textId="50C10ADC"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881" w:history="1">
        <w:r w:rsidR="00BC390A" w:rsidRPr="0024731C">
          <w:rPr>
            <w:rStyle w:val="Hyperlink"/>
            <w:noProof/>
          </w:rPr>
          <w:t>Figura 5.1: Decomposição de um sinal PWM em uma componente DC e uma onda retangular de média zero</w:t>
        </w:r>
        <w:r w:rsidR="00BC390A">
          <w:rPr>
            <w:noProof/>
            <w:webHidden/>
          </w:rPr>
          <w:tab/>
        </w:r>
        <w:r w:rsidR="00BC390A">
          <w:rPr>
            <w:noProof/>
            <w:webHidden/>
          </w:rPr>
          <w:fldChar w:fldCharType="begin"/>
        </w:r>
        <w:r w:rsidR="00BC390A">
          <w:rPr>
            <w:noProof/>
            <w:webHidden/>
          </w:rPr>
          <w:instrText xml:space="preserve"> PAGEREF _Toc86757881 \h </w:instrText>
        </w:r>
        <w:r w:rsidR="00BC390A">
          <w:rPr>
            <w:noProof/>
            <w:webHidden/>
          </w:rPr>
        </w:r>
        <w:r w:rsidR="00BC390A">
          <w:rPr>
            <w:noProof/>
            <w:webHidden/>
          </w:rPr>
          <w:fldChar w:fldCharType="separate"/>
        </w:r>
        <w:r w:rsidR="00BC390A">
          <w:rPr>
            <w:noProof/>
            <w:webHidden/>
          </w:rPr>
          <w:t>39</w:t>
        </w:r>
        <w:r w:rsidR="00BC390A">
          <w:rPr>
            <w:noProof/>
            <w:webHidden/>
          </w:rPr>
          <w:fldChar w:fldCharType="end"/>
        </w:r>
      </w:hyperlink>
    </w:p>
    <w:p w14:paraId="1B42A1BE" w14:textId="05E2C82B"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882" w:history="1">
        <w:r w:rsidR="00BC390A" w:rsidRPr="0024731C">
          <w:rPr>
            <w:rStyle w:val="Hyperlink"/>
            <w:noProof/>
          </w:rPr>
          <w:t>Figura 5.2: Filtro interligado ao MSP430F5529</w:t>
        </w:r>
        <w:r w:rsidR="00BC390A">
          <w:rPr>
            <w:noProof/>
            <w:webHidden/>
          </w:rPr>
          <w:tab/>
        </w:r>
        <w:r w:rsidR="00BC390A">
          <w:rPr>
            <w:noProof/>
            <w:webHidden/>
          </w:rPr>
          <w:fldChar w:fldCharType="begin"/>
        </w:r>
        <w:r w:rsidR="00BC390A">
          <w:rPr>
            <w:noProof/>
            <w:webHidden/>
          </w:rPr>
          <w:instrText xml:space="preserve"> PAGEREF _Toc86757882 \h </w:instrText>
        </w:r>
        <w:r w:rsidR="00BC390A">
          <w:rPr>
            <w:noProof/>
            <w:webHidden/>
          </w:rPr>
        </w:r>
        <w:r w:rsidR="00BC390A">
          <w:rPr>
            <w:noProof/>
            <w:webHidden/>
          </w:rPr>
          <w:fldChar w:fldCharType="separate"/>
        </w:r>
        <w:r w:rsidR="00BC390A">
          <w:rPr>
            <w:noProof/>
            <w:webHidden/>
          </w:rPr>
          <w:t>40</w:t>
        </w:r>
        <w:r w:rsidR="00BC390A">
          <w:rPr>
            <w:noProof/>
            <w:webHidden/>
          </w:rPr>
          <w:fldChar w:fldCharType="end"/>
        </w:r>
      </w:hyperlink>
    </w:p>
    <w:p w14:paraId="6643BF9A" w14:textId="5A05BB3C"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883" w:history="1">
        <w:r w:rsidR="00BC390A" w:rsidRPr="0024731C">
          <w:rPr>
            <w:rStyle w:val="Hyperlink"/>
            <w:noProof/>
          </w:rPr>
          <w:t>Figura 5.3: Canais A0 e A1 do sinal triangular</w:t>
        </w:r>
        <w:r w:rsidR="00BC390A">
          <w:rPr>
            <w:noProof/>
            <w:webHidden/>
          </w:rPr>
          <w:tab/>
        </w:r>
        <w:r w:rsidR="00BC390A">
          <w:rPr>
            <w:noProof/>
            <w:webHidden/>
          </w:rPr>
          <w:fldChar w:fldCharType="begin"/>
        </w:r>
        <w:r w:rsidR="00BC390A">
          <w:rPr>
            <w:noProof/>
            <w:webHidden/>
          </w:rPr>
          <w:instrText xml:space="preserve"> PAGEREF _Toc86757883 \h </w:instrText>
        </w:r>
        <w:r w:rsidR="00BC390A">
          <w:rPr>
            <w:noProof/>
            <w:webHidden/>
          </w:rPr>
        </w:r>
        <w:r w:rsidR="00BC390A">
          <w:rPr>
            <w:noProof/>
            <w:webHidden/>
          </w:rPr>
          <w:fldChar w:fldCharType="separate"/>
        </w:r>
        <w:r w:rsidR="00BC390A">
          <w:rPr>
            <w:noProof/>
            <w:webHidden/>
          </w:rPr>
          <w:t>40</w:t>
        </w:r>
        <w:r w:rsidR="00BC390A">
          <w:rPr>
            <w:noProof/>
            <w:webHidden/>
          </w:rPr>
          <w:fldChar w:fldCharType="end"/>
        </w:r>
      </w:hyperlink>
    </w:p>
    <w:p w14:paraId="501A5F05" w14:textId="45247607"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884" w:history="1">
        <w:r w:rsidR="00BC390A" w:rsidRPr="0024731C">
          <w:rPr>
            <w:rStyle w:val="Hyperlink"/>
            <w:noProof/>
          </w:rPr>
          <w:t>Figura 5.4: Gráficos gerados no MATLAB, frutos dos dados da conversão analógico-digital</w:t>
        </w:r>
        <w:r w:rsidR="00BC390A">
          <w:rPr>
            <w:noProof/>
            <w:webHidden/>
          </w:rPr>
          <w:tab/>
        </w:r>
        <w:r w:rsidR="00BC390A">
          <w:rPr>
            <w:noProof/>
            <w:webHidden/>
          </w:rPr>
          <w:fldChar w:fldCharType="begin"/>
        </w:r>
        <w:r w:rsidR="00BC390A">
          <w:rPr>
            <w:noProof/>
            <w:webHidden/>
          </w:rPr>
          <w:instrText xml:space="preserve"> PAGEREF _Toc86757884 \h </w:instrText>
        </w:r>
        <w:r w:rsidR="00BC390A">
          <w:rPr>
            <w:noProof/>
            <w:webHidden/>
          </w:rPr>
        </w:r>
        <w:r w:rsidR="00BC390A">
          <w:rPr>
            <w:noProof/>
            <w:webHidden/>
          </w:rPr>
          <w:fldChar w:fldCharType="separate"/>
        </w:r>
        <w:r w:rsidR="00BC390A">
          <w:rPr>
            <w:noProof/>
            <w:webHidden/>
          </w:rPr>
          <w:t>41</w:t>
        </w:r>
        <w:r w:rsidR="00BC390A">
          <w:rPr>
            <w:noProof/>
            <w:webHidden/>
          </w:rPr>
          <w:fldChar w:fldCharType="end"/>
        </w:r>
      </w:hyperlink>
    </w:p>
    <w:p w14:paraId="1EBC281F" w14:textId="58C572AA"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885" w:history="1">
        <w:r w:rsidR="00BC390A" w:rsidRPr="0024731C">
          <w:rPr>
            <w:rStyle w:val="Hyperlink"/>
            <w:noProof/>
          </w:rPr>
          <w:t>Figura 5.5: FFT dos canais A0 e A1</w:t>
        </w:r>
        <w:r w:rsidR="00BC390A">
          <w:rPr>
            <w:noProof/>
            <w:webHidden/>
          </w:rPr>
          <w:tab/>
        </w:r>
        <w:r w:rsidR="00BC390A">
          <w:rPr>
            <w:noProof/>
            <w:webHidden/>
          </w:rPr>
          <w:fldChar w:fldCharType="begin"/>
        </w:r>
        <w:r w:rsidR="00BC390A">
          <w:rPr>
            <w:noProof/>
            <w:webHidden/>
          </w:rPr>
          <w:instrText xml:space="preserve"> PAGEREF _Toc86757885 \h </w:instrText>
        </w:r>
        <w:r w:rsidR="00BC390A">
          <w:rPr>
            <w:noProof/>
            <w:webHidden/>
          </w:rPr>
        </w:r>
        <w:r w:rsidR="00BC390A">
          <w:rPr>
            <w:noProof/>
            <w:webHidden/>
          </w:rPr>
          <w:fldChar w:fldCharType="separate"/>
        </w:r>
        <w:r w:rsidR="00BC390A">
          <w:rPr>
            <w:noProof/>
            <w:webHidden/>
          </w:rPr>
          <w:t>41</w:t>
        </w:r>
        <w:r w:rsidR="00BC390A">
          <w:rPr>
            <w:noProof/>
            <w:webHidden/>
          </w:rPr>
          <w:fldChar w:fldCharType="end"/>
        </w:r>
      </w:hyperlink>
    </w:p>
    <w:p w14:paraId="335BF6EB" w14:textId="33480053"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886" w:history="1">
        <w:r w:rsidR="00BC390A" w:rsidRPr="0024731C">
          <w:rPr>
            <w:rStyle w:val="Hyperlink"/>
            <w:noProof/>
          </w:rPr>
          <w:t>Figura 5.6: Tensão no pino P6.1 com referência à terra do MSP430</w:t>
        </w:r>
        <w:r w:rsidR="00BC390A">
          <w:rPr>
            <w:noProof/>
            <w:webHidden/>
          </w:rPr>
          <w:tab/>
        </w:r>
        <w:r w:rsidR="00BC390A">
          <w:rPr>
            <w:noProof/>
            <w:webHidden/>
          </w:rPr>
          <w:fldChar w:fldCharType="begin"/>
        </w:r>
        <w:r w:rsidR="00BC390A">
          <w:rPr>
            <w:noProof/>
            <w:webHidden/>
          </w:rPr>
          <w:instrText xml:space="preserve"> PAGEREF _Toc86757886 \h </w:instrText>
        </w:r>
        <w:r w:rsidR="00BC390A">
          <w:rPr>
            <w:noProof/>
            <w:webHidden/>
          </w:rPr>
        </w:r>
        <w:r w:rsidR="00BC390A">
          <w:rPr>
            <w:noProof/>
            <w:webHidden/>
          </w:rPr>
          <w:fldChar w:fldCharType="separate"/>
        </w:r>
        <w:r w:rsidR="00BC390A">
          <w:rPr>
            <w:noProof/>
            <w:webHidden/>
          </w:rPr>
          <w:t>42</w:t>
        </w:r>
        <w:r w:rsidR="00BC390A">
          <w:rPr>
            <w:noProof/>
            <w:webHidden/>
          </w:rPr>
          <w:fldChar w:fldCharType="end"/>
        </w:r>
      </w:hyperlink>
    </w:p>
    <w:p w14:paraId="6A1C5E0D" w14:textId="07181435"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887" w:history="1">
        <w:r w:rsidR="00BC390A" w:rsidRPr="0024731C">
          <w:rPr>
            <w:rStyle w:val="Hyperlink"/>
            <w:noProof/>
          </w:rPr>
          <w:t>Figura 5.7: Sinal dos microfones sem captar som</w:t>
        </w:r>
        <w:r w:rsidR="00BC390A">
          <w:rPr>
            <w:noProof/>
            <w:webHidden/>
          </w:rPr>
          <w:tab/>
        </w:r>
        <w:r w:rsidR="00BC390A">
          <w:rPr>
            <w:noProof/>
            <w:webHidden/>
          </w:rPr>
          <w:fldChar w:fldCharType="begin"/>
        </w:r>
        <w:r w:rsidR="00BC390A">
          <w:rPr>
            <w:noProof/>
            <w:webHidden/>
          </w:rPr>
          <w:instrText xml:space="preserve"> PAGEREF _Toc86757887 \h </w:instrText>
        </w:r>
        <w:r w:rsidR="00BC390A">
          <w:rPr>
            <w:noProof/>
            <w:webHidden/>
          </w:rPr>
        </w:r>
        <w:r w:rsidR="00BC390A">
          <w:rPr>
            <w:noProof/>
            <w:webHidden/>
          </w:rPr>
          <w:fldChar w:fldCharType="separate"/>
        </w:r>
        <w:r w:rsidR="00BC390A">
          <w:rPr>
            <w:noProof/>
            <w:webHidden/>
          </w:rPr>
          <w:t>43</w:t>
        </w:r>
        <w:r w:rsidR="00BC390A">
          <w:rPr>
            <w:noProof/>
            <w:webHidden/>
          </w:rPr>
          <w:fldChar w:fldCharType="end"/>
        </w:r>
      </w:hyperlink>
    </w:p>
    <w:p w14:paraId="5D50F9E7" w14:textId="48A0607C"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888" w:history="1">
        <w:r w:rsidR="00BC390A" w:rsidRPr="0024731C">
          <w:rPr>
            <w:rStyle w:val="Hyperlink"/>
            <w:noProof/>
          </w:rPr>
          <w:t>Figura 5.8: Código usado no MATLAB para testar o sinal da fonte sonora</w:t>
        </w:r>
        <w:r w:rsidR="00BC390A">
          <w:rPr>
            <w:noProof/>
            <w:webHidden/>
          </w:rPr>
          <w:tab/>
        </w:r>
        <w:r w:rsidR="00BC390A">
          <w:rPr>
            <w:noProof/>
            <w:webHidden/>
          </w:rPr>
          <w:fldChar w:fldCharType="begin"/>
        </w:r>
        <w:r w:rsidR="00BC390A">
          <w:rPr>
            <w:noProof/>
            <w:webHidden/>
          </w:rPr>
          <w:instrText xml:space="preserve"> PAGEREF _Toc86757888 \h </w:instrText>
        </w:r>
        <w:r w:rsidR="00BC390A">
          <w:rPr>
            <w:noProof/>
            <w:webHidden/>
          </w:rPr>
        </w:r>
        <w:r w:rsidR="00BC390A">
          <w:rPr>
            <w:noProof/>
            <w:webHidden/>
          </w:rPr>
          <w:fldChar w:fldCharType="separate"/>
        </w:r>
        <w:r w:rsidR="00BC390A">
          <w:rPr>
            <w:noProof/>
            <w:webHidden/>
          </w:rPr>
          <w:t>43</w:t>
        </w:r>
        <w:r w:rsidR="00BC390A">
          <w:rPr>
            <w:noProof/>
            <w:webHidden/>
          </w:rPr>
          <w:fldChar w:fldCharType="end"/>
        </w:r>
      </w:hyperlink>
    </w:p>
    <w:p w14:paraId="06900350" w14:textId="5698EF58"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889" w:history="1">
        <w:r w:rsidR="00BC390A" w:rsidRPr="0024731C">
          <w:rPr>
            <w:rStyle w:val="Hyperlink"/>
            <w:noProof/>
          </w:rPr>
          <w:t>Figura 5.9: Sinal captado pelo MATLAB e a FFT desse sinal</w:t>
        </w:r>
        <w:r w:rsidR="00BC390A">
          <w:rPr>
            <w:noProof/>
            <w:webHidden/>
          </w:rPr>
          <w:tab/>
        </w:r>
        <w:r w:rsidR="00BC390A">
          <w:rPr>
            <w:noProof/>
            <w:webHidden/>
          </w:rPr>
          <w:fldChar w:fldCharType="begin"/>
        </w:r>
        <w:r w:rsidR="00BC390A">
          <w:rPr>
            <w:noProof/>
            <w:webHidden/>
          </w:rPr>
          <w:instrText xml:space="preserve"> PAGEREF _Toc86757889 \h </w:instrText>
        </w:r>
        <w:r w:rsidR="00BC390A">
          <w:rPr>
            <w:noProof/>
            <w:webHidden/>
          </w:rPr>
        </w:r>
        <w:r w:rsidR="00BC390A">
          <w:rPr>
            <w:noProof/>
            <w:webHidden/>
          </w:rPr>
          <w:fldChar w:fldCharType="separate"/>
        </w:r>
        <w:r w:rsidR="00BC390A">
          <w:rPr>
            <w:noProof/>
            <w:webHidden/>
          </w:rPr>
          <w:t>44</w:t>
        </w:r>
        <w:r w:rsidR="00BC390A">
          <w:rPr>
            <w:noProof/>
            <w:webHidden/>
          </w:rPr>
          <w:fldChar w:fldCharType="end"/>
        </w:r>
      </w:hyperlink>
    </w:p>
    <w:p w14:paraId="5DDBD938" w14:textId="087F2EB3"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890" w:history="1">
        <w:r w:rsidR="00BC390A" w:rsidRPr="0024731C">
          <w:rPr>
            <w:rStyle w:val="Hyperlink"/>
            <w:noProof/>
          </w:rPr>
          <w:t>Figura 5.10: Sinal recebido pelos microfones e plotado pelo MATLAB</w:t>
        </w:r>
        <w:r w:rsidR="00BC390A">
          <w:rPr>
            <w:noProof/>
            <w:webHidden/>
          </w:rPr>
          <w:tab/>
        </w:r>
        <w:r w:rsidR="00BC390A">
          <w:rPr>
            <w:noProof/>
            <w:webHidden/>
          </w:rPr>
          <w:fldChar w:fldCharType="begin"/>
        </w:r>
        <w:r w:rsidR="00BC390A">
          <w:rPr>
            <w:noProof/>
            <w:webHidden/>
          </w:rPr>
          <w:instrText xml:space="preserve"> PAGEREF _Toc86757890 \h </w:instrText>
        </w:r>
        <w:r w:rsidR="00BC390A">
          <w:rPr>
            <w:noProof/>
            <w:webHidden/>
          </w:rPr>
        </w:r>
        <w:r w:rsidR="00BC390A">
          <w:rPr>
            <w:noProof/>
            <w:webHidden/>
          </w:rPr>
          <w:fldChar w:fldCharType="separate"/>
        </w:r>
        <w:r w:rsidR="00BC390A">
          <w:rPr>
            <w:noProof/>
            <w:webHidden/>
          </w:rPr>
          <w:t>45</w:t>
        </w:r>
        <w:r w:rsidR="00BC390A">
          <w:rPr>
            <w:noProof/>
            <w:webHidden/>
          </w:rPr>
          <w:fldChar w:fldCharType="end"/>
        </w:r>
      </w:hyperlink>
    </w:p>
    <w:p w14:paraId="56292C48" w14:textId="38D74C0C"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891" w:history="1">
        <w:r w:rsidR="00BC390A" w:rsidRPr="0024731C">
          <w:rPr>
            <w:rStyle w:val="Hyperlink"/>
            <w:noProof/>
          </w:rPr>
          <w:t>Figura 5.11: FFT do sinal recebido dos microfones</w:t>
        </w:r>
        <w:r w:rsidR="00BC390A">
          <w:rPr>
            <w:noProof/>
            <w:webHidden/>
          </w:rPr>
          <w:tab/>
        </w:r>
        <w:r w:rsidR="00BC390A">
          <w:rPr>
            <w:noProof/>
            <w:webHidden/>
          </w:rPr>
          <w:fldChar w:fldCharType="begin"/>
        </w:r>
        <w:r w:rsidR="00BC390A">
          <w:rPr>
            <w:noProof/>
            <w:webHidden/>
          </w:rPr>
          <w:instrText xml:space="preserve"> PAGEREF _Toc86757891 \h </w:instrText>
        </w:r>
        <w:r w:rsidR="00BC390A">
          <w:rPr>
            <w:noProof/>
            <w:webHidden/>
          </w:rPr>
        </w:r>
        <w:r w:rsidR="00BC390A">
          <w:rPr>
            <w:noProof/>
            <w:webHidden/>
          </w:rPr>
          <w:fldChar w:fldCharType="separate"/>
        </w:r>
        <w:r w:rsidR="00BC390A">
          <w:rPr>
            <w:noProof/>
            <w:webHidden/>
          </w:rPr>
          <w:t>45</w:t>
        </w:r>
        <w:r w:rsidR="00BC390A">
          <w:rPr>
            <w:noProof/>
            <w:webHidden/>
          </w:rPr>
          <w:fldChar w:fldCharType="end"/>
        </w:r>
      </w:hyperlink>
    </w:p>
    <w:p w14:paraId="0494B86D" w14:textId="63423D0E"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892" w:history="1">
        <w:r w:rsidR="00BC390A" w:rsidRPr="0024731C">
          <w:rPr>
            <w:rStyle w:val="Hyperlink"/>
            <w:noProof/>
          </w:rPr>
          <w:t>Figura 5.12: Circuito equivalente de entrada analógica</w:t>
        </w:r>
        <w:r w:rsidR="00BC390A">
          <w:rPr>
            <w:noProof/>
            <w:webHidden/>
          </w:rPr>
          <w:tab/>
        </w:r>
        <w:r w:rsidR="00BC390A">
          <w:rPr>
            <w:noProof/>
            <w:webHidden/>
          </w:rPr>
          <w:fldChar w:fldCharType="begin"/>
        </w:r>
        <w:r w:rsidR="00BC390A">
          <w:rPr>
            <w:noProof/>
            <w:webHidden/>
          </w:rPr>
          <w:instrText xml:space="preserve"> PAGEREF _Toc86757892 \h </w:instrText>
        </w:r>
        <w:r w:rsidR="00BC390A">
          <w:rPr>
            <w:noProof/>
            <w:webHidden/>
          </w:rPr>
        </w:r>
        <w:r w:rsidR="00BC390A">
          <w:rPr>
            <w:noProof/>
            <w:webHidden/>
          </w:rPr>
          <w:fldChar w:fldCharType="separate"/>
        </w:r>
        <w:r w:rsidR="00BC390A">
          <w:rPr>
            <w:noProof/>
            <w:webHidden/>
          </w:rPr>
          <w:t>46</w:t>
        </w:r>
        <w:r w:rsidR="00BC390A">
          <w:rPr>
            <w:noProof/>
            <w:webHidden/>
          </w:rPr>
          <w:fldChar w:fldCharType="end"/>
        </w:r>
      </w:hyperlink>
    </w:p>
    <w:p w14:paraId="5873E126" w14:textId="6C5D736E"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893" w:history="1">
        <w:r w:rsidR="00BC390A" w:rsidRPr="0024731C">
          <w:rPr>
            <w:rStyle w:val="Hyperlink"/>
            <w:noProof/>
          </w:rPr>
          <w:t>Figura 5.13:Sinal puro recebido dos  microfones resultante da troca do valor do resistor</w:t>
        </w:r>
        <w:r w:rsidR="00BC390A">
          <w:rPr>
            <w:noProof/>
            <w:webHidden/>
          </w:rPr>
          <w:tab/>
        </w:r>
        <w:r w:rsidR="00BC390A">
          <w:rPr>
            <w:noProof/>
            <w:webHidden/>
          </w:rPr>
          <w:fldChar w:fldCharType="begin"/>
        </w:r>
        <w:r w:rsidR="00BC390A">
          <w:rPr>
            <w:noProof/>
            <w:webHidden/>
          </w:rPr>
          <w:instrText xml:space="preserve"> PAGEREF _Toc86757893 \h </w:instrText>
        </w:r>
        <w:r w:rsidR="00BC390A">
          <w:rPr>
            <w:noProof/>
            <w:webHidden/>
          </w:rPr>
        </w:r>
        <w:r w:rsidR="00BC390A">
          <w:rPr>
            <w:noProof/>
            <w:webHidden/>
          </w:rPr>
          <w:fldChar w:fldCharType="separate"/>
        </w:r>
        <w:r w:rsidR="00BC390A">
          <w:rPr>
            <w:noProof/>
            <w:webHidden/>
          </w:rPr>
          <w:t>47</w:t>
        </w:r>
        <w:r w:rsidR="00BC390A">
          <w:rPr>
            <w:noProof/>
            <w:webHidden/>
          </w:rPr>
          <w:fldChar w:fldCharType="end"/>
        </w:r>
      </w:hyperlink>
    </w:p>
    <w:p w14:paraId="70914771" w14:textId="4C5A9DD5"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894" w:history="1">
        <w:r w:rsidR="00BC390A" w:rsidRPr="0024731C">
          <w:rPr>
            <w:rStyle w:val="Hyperlink"/>
            <w:noProof/>
          </w:rPr>
          <w:t>Figura 5.14: Sinal quadrado recebido e plotado pelo MATLAB</w:t>
        </w:r>
        <w:r w:rsidR="00BC390A">
          <w:rPr>
            <w:noProof/>
            <w:webHidden/>
          </w:rPr>
          <w:tab/>
        </w:r>
        <w:r w:rsidR="00BC390A">
          <w:rPr>
            <w:noProof/>
            <w:webHidden/>
          </w:rPr>
          <w:fldChar w:fldCharType="begin"/>
        </w:r>
        <w:r w:rsidR="00BC390A">
          <w:rPr>
            <w:noProof/>
            <w:webHidden/>
          </w:rPr>
          <w:instrText xml:space="preserve"> PAGEREF _Toc86757894 \h </w:instrText>
        </w:r>
        <w:r w:rsidR="00BC390A">
          <w:rPr>
            <w:noProof/>
            <w:webHidden/>
          </w:rPr>
        </w:r>
        <w:r w:rsidR="00BC390A">
          <w:rPr>
            <w:noProof/>
            <w:webHidden/>
          </w:rPr>
          <w:fldChar w:fldCharType="separate"/>
        </w:r>
        <w:r w:rsidR="00BC390A">
          <w:rPr>
            <w:noProof/>
            <w:webHidden/>
          </w:rPr>
          <w:t>48</w:t>
        </w:r>
        <w:r w:rsidR="00BC390A">
          <w:rPr>
            <w:noProof/>
            <w:webHidden/>
          </w:rPr>
          <w:fldChar w:fldCharType="end"/>
        </w:r>
      </w:hyperlink>
    </w:p>
    <w:p w14:paraId="106EB5B0" w14:textId="7A60E960"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895" w:history="1">
        <w:r w:rsidR="00BC390A" w:rsidRPr="0024731C">
          <w:rPr>
            <w:rStyle w:val="Hyperlink"/>
            <w:noProof/>
          </w:rPr>
          <w:t>Figura 5.15: Sinal A0 e A1  filtrado pelo média móvel</w:t>
        </w:r>
        <w:r w:rsidR="00BC390A">
          <w:rPr>
            <w:noProof/>
            <w:webHidden/>
          </w:rPr>
          <w:tab/>
        </w:r>
        <w:r w:rsidR="00BC390A">
          <w:rPr>
            <w:noProof/>
            <w:webHidden/>
          </w:rPr>
          <w:fldChar w:fldCharType="begin"/>
        </w:r>
        <w:r w:rsidR="00BC390A">
          <w:rPr>
            <w:noProof/>
            <w:webHidden/>
          </w:rPr>
          <w:instrText xml:space="preserve"> PAGEREF _Toc86757895 \h </w:instrText>
        </w:r>
        <w:r w:rsidR="00BC390A">
          <w:rPr>
            <w:noProof/>
            <w:webHidden/>
          </w:rPr>
        </w:r>
        <w:r w:rsidR="00BC390A">
          <w:rPr>
            <w:noProof/>
            <w:webHidden/>
          </w:rPr>
          <w:fldChar w:fldCharType="separate"/>
        </w:r>
        <w:r w:rsidR="00BC390A">
          <w:rPr>
            <w:noProof/>
            <w:webHidden/>
          </w:rPr>
          <w:t>50</w:t>
        </w:r>
        <w:r w:rsidR="00BC390A">
          <w:rPr>
            <w:noProof/>
            <w:webHidden/>
          </w:rPr>
          <w:fldChar w:fldCharType="end"/>
        </w:r>
      </w:hyperlink>
    </w:p>
    <w:p w14:paraId="023CC954" w14:textId="297170E5"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896" w:history="1">
        <w:r w:rsidR="00BC390A" w:rsidRPr="0024731C">
          <w:rPr>
            <w:rStyle w:val="Hyperlink"/>
            <w:noProof/>
          </w:rPr>
          <w:t>Figura 5.16: Faixa adequada para realizar a estimativa</w:t>
        </w:r>
        <w:r w:rsidR="00BC390A">
          <w:rPr>
            <w:noProof/>
            <w:webHidden/>
          </w:rPr>
          <w:tab/>
        </w:r>
        <w:r w:rsidR="00BC390A">
          <w:rPr>
            <w:noProof/>
            <w:webHidden/>
          </w:rPr>
          <w:fldChar w:fldCharType="begin"/>
        </w:r>
        <w:r w:rsidR="00BC390A">
          <w:rPr>
            <w:noProof/>
            <w:webHidden/>
          </w:rPr>
          <w:instrText xml:space="preserve"> PAGEREF _Toc86757896 \h </w:instrText>
        </w:r>
        <w:r w:rsidR="00BC390A">
          <w:rPr>
            <w:noProof/>
            <w:webHidden/>
          </w:rPr>
        </w:r>
        <w:r w:rsidR="00BC390A">
          <w:rPr>
            <w:noProof/>
            <w:webHidden/>
          </w:rPr>
          <w:fldChar w:fldCharType="separate"/>
        </w:r>
        <w:r w:rsidR="00BC390A">
          <w:rPr>
            <w:noProof/>
            <w:webHidden/>
          </w:rPr>
          <w:t>51</w:t>
        </w:r>
        <w:r w:rsidR="00BC390A">
          <w:rPr>
            <w:noProof/>
            <w:webHidden/>
          </w:rPr>
          <w:fldChar w:fldCharType="end"/>
        </w:r>
      </w:hyperlink>
    </w:p>
    <w:p w14:paraId="71044B51" w14:textId="302D6D94"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897" w:history="1">
        <w:r w:rsidR="00BC390A" w:rsidRPr="0024731C">
          <w:rPr>
            <w:rStyle w:val="Hyperlink"/>
            <w:noProof/>
          </w:rPr>
          <w:t>Figura 5.17: Referência utilizada para os ângulos</w:t>
        </w:r>
        <w:r w:rsidR="00BC390A">
          <w:rPr>
            <w:noProof/>
            <w:webHidden/>
          </w:rPr>
          <w:tab/>
        </w:r>
        <w:r w:rsidR="00BC390A">
          <w:rPr>
            <w:noProof/>
            <w:webHidden/>
          </w:rPr>
          <w:fldChar w:fldCharType="begin"/>
        </w:r>
        <w:r w:rsidR="00BC390A">
          <w:rPr>
            <w:noProof/>
            <w:webHidden/>
          </w:rPr>
          <w:instrText xml:space="preserve"> PAGEREF _Toc86757897 \h </w:instrText>
        </w:r>
        <w:r w:rsidR="00BC390A">
          <w:rPr>
            <w:noProof/>
            <w:webHidden/>
          </w:rPr>
        </w:r>
        <w:r w:rsidR="00BC390A">
          <w:rPr>
            <w:noProof/>
            <w:webHidden/>
          </w:rPr>
          <w:fldChar w:fldCharType="separate"/>
        </w:r>
        <w:r w:rsidR="00BC390A">
          <w:rPr>
            <w:noProof/>
            <w:webHidden/>
          </w:rPr>
          <w:t>52</w:t>
        </w:r>
        <w:r w:rsidR="00BC390A">
          <w:rPr>
            <w:noProof/>
            <w:webHidden/>
          </w:rPr>
          <w:fldChar w:fldCharType="end"/>
        </w:r>
      </w:hyperlink>
    </w:p>
    <w:p w14:paraId="4CCA5E49" w14:textId="5D797850"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898" w:history="1">
        <w:r w:rsidR="00BC390A" w:rsidRPr="0024731C">
          <w:rPr>
            <w:rStyle w:val="Hyperlink"/>
            <w:noProof/>
          </w:rPr>
          <w:t>Figura 5.18: Defasagem de 10 posições para A1</w:t>
        </w:r>
        <w:r w:rsidR="00BC390A">
          <w:rPr>
            <w:noProof/>
            <w:webHidden/>
          </w:rPr>
          <w:tab/>
        </w:r>
        <w:r w:rsidR="00BC390A">
          <w:rPr>
            <w:noProof/>
            <w:webHidden/>
          </w:rPr>
          <w:fldChar w:fldCharType="begin"/>
        </w:r>
        <w:r w:rsidR="00BC390A">
          <w:rPr>
            <w:noProof/>
            <w:webHidden/>
          </w:rPr>
          <w:instrText xml:space="preserve"> PAGEREF _Toc86757898 \h </w:instrText>
        </w:r>
        <w:r w:rsidR="00BC390A">
          <w:rPr>
            <w:noProof/>
            <w:webHidden/>
          </w:rPr>
        </w:r>
        <w:r w:rsidR="00BC390A">
          <w:rPr>
            <w:noProof/>
            <w:webHidden/>
          </w:rPr>
          <w:fldChar w:fldCharType="separate"/>
        </w:r>
        <w:r w:rsidR="00BC390A">
          <w:rPr>
            <w:noProof/>
            <w:webHidden/>
          </w:rPr>
          <w:t>53</w:t>
        </w:r>
        <w:r w:rsidR="00BC390A">
          <w:rPr>
            <w:noProof/>
            <w:webHidden/>
          </w:rPr>
          <w:fldChar w:fldCharType="end"/>
        </w:r>
      </w:hyperlink>
    </w:p>
    <w:p w14:paraId="0A8FEAAB" w14:textId="7596AE5C"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899" w:history="1">
        <w:r w:rsidR="00BC390A" w:rsidRPr="0024731C">
          <w:rPr>
            <w:rStyle w:val="Hyperlink"/>
            <w:noProof/>
          </w:rPr>
          <w:t>Figura 5.19: Defasagem de 9 posições para A1</w:t>
        </w:r>
        <w:r w:rsidR="00BC390A">
          <w:rPr>
            <w:noProof/>
            <w:webHidden/>
          </w:rPr>
          <w:tab/>
        </w:r>
        <w:r w:rsidR="00BC390A">
          <w:rPr>
            <w:noProof/>
            <w:webHidden/>
          </w:rPr>
          <w:fldChar w:fldCharType="begin"/>
        </w:r>
        <w:r w:rsidR="00BC390A">
          <w:rPr>
            <w:noProof/>
            <w:webHidden/>
          </w:rPr>
          <w:instrText xml:space="preserve"> PAGEREF _Toc86757899 \h </w:instrText>
        </w:r>
        <w:r w:rsidR="00BC390A">
          <w:rPr>
            <w:noProof/>
            <w:webHidden/>
          </w:rPr>
        </w:r>
        <w:r w:rsidR="00BC390A">
          <w:rPr>
            <w:noProof/>
            <w:webHidden/>
          </w:rPr>
          <w:fldChar w:fldCharType="separate"/>
        </w:r>
        <w:r w:rsidR="00BC390A">
          <w:rPr>
            <w:noProof/>
            <w:webHidden/>
          </w:rPr>
          <w:t>53</w:t>
        </w:r>
        <w:r w:rsidR="00BC390A">
          <w:rPr>
            <w:noProof/>
            <w:webHidden/>
          </w:rPr>
          <w:fldChar w:fldCharType="end"/>
        </w:r>
      </w:hyperlink>
    </w:p>
    <w:p w14:paraId="4E2A54EC" w14:textId="093D2EE8"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900" w:history="1">
        <w:r w:rsidR="00BC390A" w:rsidRPr="0024731C">
          <w:rPr>
            <w:rStyle w:val="Hyperlink"/>
            <w:noProof/>
          </w:rPr>
          <w:t>Figura 5.20: Defasagem de 8 posições para A1</w:t>
        </w:r>
        <w:r w:rsidR="00BC390A">
          <w:rPr>
            <w:noProof/>
            <w:webHidden/>
          </w:rPr>
          <w:tab/>
        </w:r>
        <w:r w:rsidR="00BC390A">
          <w:rPr>
            <w:noProof/>
            <w:webHidden/>
          </w:rPr>
          <w:fldChar w:fldCharType="begin"/>
        </w:r>
        <w:r w:rsidR="00BC390A">
          <w:rPr>
            <w:noProof/>
            <w:webHidden/>
          </w:rPr>
          <w:instrText xml:space="preserve"> PAGEREF _Toc86757900 \h </w:instrText>
        </w:r>
        <w:r w:rsidR="00BC390A">
          <w:rPr>
            <w:noProof/>
            <w:webHidden/>
          </w:rPr>
        </w:r>
        <w:r w:rsidR="00BC390A">
          <w:rPr>
            <w:noProof/>
            <w:webHidden/>
          </w:rPr>
          <w:fldChar w:fldCharType="separate"/>
        </w:r>
        <w:r w:rsidR="00BC390A">
          <w:rPr>
            <w:noProof/>
            <w:webHidden/>
          </w:rPr>
          <w:t>53</w:t>
        </w:r>
        <w:r w:rsidR="00BC390A">
          <w:rPr>
            <w:noProof/>
            <w:webHidden/>
          </w:rPr>
          <w:fldChar w:fldCharType="end"/>
        </w:r>
      </w:hyperlink>
    </w:p>
    <w:p w14:paraId="4908C16B" w14:textId="0F691D0B"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901" w:history="1">
        <w:r w:rsidR="00BC390A" w:rsidRPr="0024731C">
          <w:rPr>
            <w:rStyle w:val="Hyperlink"/>
            <w:noProof/>
          </w:rPr>
          <w:t>Figura 5.21: Defasagem de 7 posições para A1</w:t>
        </w:r>
        <w:r w:rsidR="00BC390A">
          <w:rPr>
            <w:noProof/>
            <w:webHidden/>
          </w:rPr>
          <w:tab/>
        </w:r>
        <w:r w:rsidR="00BC390A">
          <w:rPr>
            <w:noProof/>
            <w:webHidden/>
          </w:rPr>
          <w:fldChar w:fldCharType="begin"/>
        </w:r>
        <w:r w:rsidR="00BC390A">
          <w:rPr>
            <w:noProof/>
            <w:webHidden/>
          </w:rPr>
          <w:instrText xml:space="preserve"> PAGEREF _Toc86757901 \h </w:instrText>
        </w:r>
        <w:r w:rsidR="00BC390A">
          <w:rPr>
            <w:noProof/>
            <w:webHidden/>
          </w:rPr>
        </w:r>
        <w:r w:rsidR="00BC390A">
          <w:rPr>
            <w:noProof/>
            <w:webHidden/>
          </w:rPr>
          <w:fldChar w:fldCharType="separate"/>
        </w:r>
        <w:r w:rsidR="00BC390A">
          <w:rPr>
            <w:noProof/>
            <w:webHidden/>
          </w:rPr>
          <w:t>53</w:t>
        </w:r>
        <w:r w:rsidR="00BC390A">
          <w:rPr>
            <w:noProof/>
            <w:webHidden/>
          </w:rPr>
          <w:fldChar w:fldCharType="end"/>
        </w:r>
      </w:hyperlink>
    </w:p>
    <w:p w14:paraId="6FF0FDFC" w14:textId="0F9F1057"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902" w:history="1">
        <w:r w:rsidR="00BC390A" w:rsidRPr="0024731C">
          <w:rPr>
            <w:rStyle w:val="Hyperlink"/>
            <w:noProof/>
          </w:rPr>
          <w:t>Figura 5.22: Defasagem de 6 posições para A1</w:t>
        </w:r>
        <w:r w:rsidR="00BC390A">
          <w:rPr>
            <w:noProof/>
            <w:webHidden/>
          </w:rPr>
          <w:tab/>
        </w:r>
        <w:r w:rsidR="00BC390A">
          <w:rPr>
            <w:noProof/>
            <w:webHidden/>
          </w:rPr>
          <w:fldChar w:fldCharType="begin"/>
        </w:r>
        <w:r w:rsidR="00BC390A">
          <w:rPr>
            <w:noProof/>
            <w:webHidden/>
          </w:rPr>
          <w:instrText xml:space="preserve"> PAGEREF _Toc86757902 \h </w:instrText>
        </w:r>
        <w:r w:rsidR="00BC390A">
          <w:rPr>
            <w:noProof/>
            <w:webHidden/>
          </w:rPr>
        </w:r>
        <w:r w:rsidR="00BC390A">
          <w:rPr>
            <w:noProof/>
            <w:webHidden/>
          </w:rPr>
          <w:fldChar w:fldCharType="separate"/>
        </w:r>
        <w:r w:rsidR="00BC390A">
          <w:rPr>
            <w:noProof/>
            <w:webHidden/>
          </w:rPr>
          <w:t>53</w:t>
        </w:r>
        <w:r w:rsidR="00BC390A">
          <w:rPr>
            <w:noProof/>
            <w:webHidden/>
          </w:rPr>
          <w:fldChar w:fldCharType="end"/>
        </w:r>
      </w:hyperlink>
    </w:p>
    <w:p w14:paraId="0B4C9DC4" w14:textId="701F6200"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903" w:history="1">
        <w:r w:rsidR="00BC390A" w:rsidRPr="0024731C">
          <w:rPr>
            <w:rStyle w:val="Hyperlink"/>
            <w:noProof/>
          </w:rPr>
          <w:t>Figura 5.23: Defasagem de 5 posições para A1</w:t>
        </w:r>
        <w:r w:rsidR="00BC390A">
          <w:rPr>
            <w:noProof/>
            <w:webHidden/>
          </w:rPr>
          <w:tab/>
        </w:r>
        <w:r w:rsidR="00BC390A">
          <w:rPr>
            <w:noProof/>
            <w:webHidden/>
          </w:rPr>
          <w:fldChar w:fldCharType="begin"/>
        </w:r>
        <w:r w:rsidR="00BC390A">
          <w:rPr>
            <w:noProof/>
            <w:webHidden/>
          </w:rPr>
          <w:instrText xml:space="preserve"> PAGEREF _Toc86757903 \h </w:instrText>
        </w:r>
        <w:r w:rsidR="00BC390A">
          <w:rPr>
            <w:noProof/>
            <w:webHidden/>
          </w:rPr>
        </w:r>
        <w:r w:rsidR="00BC390A">
          <w:rPr>
            <w:noProof/>
            <w:webHidden/>
          </w:rPr>
          <w:fldChar w:fldCharType="separate"/>
        </w:r>
        <w:r w:rsidR="00BC390A">
          <w:rPr>
            <w:noProof/>
            <w:webHidden/>
          </w:rPr>
          <w:t>53</w:t>
        </w:r>
        <w:r w:rsidR="00BC390A">
          <w:rPr>
            <w:noProof/>
            <w:webHidden/>
          </w:rPr>
          <w:fldChar w:fldCharType="end"/>
        </w:r>
      </w:hyperlink>
    </w:p>
    <w:p w14:paraId="154D2D5D" w14:textId="5B736069"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904" w:history="1">
        <w:r w:rsidR="00BC390A" w:rsidRPr="0024731C">
          <w:rPr>
            <w:rStyle w:val="Hyperlink"/>
            <w:noProof/>
          </w:rPr>
          <w:t>Figura 5.24: Defasagem de 4 posições para A1</w:t>
        </w:r>
        <w:r w:rsidR="00BC390A">
          <w:rPr>
            <w:noProof/>
            <w:webHidden/>
          </w:rPr>
          <w:tab/>
        </w:r>
        <w:r w:rsidR="00BC390A">
          <w:rPr>
            <w:noProof/>
            <w:webHidden/>
          </w:rPr>
          <w:fldChar w:fldCharType="begin"/>
        </w:r>
        <w:r w:rsidR="00BC390A">
          <w:rPr>
            <w:noProof/>
            <w:webHidden/>
          </w:rPr>
          <w:instrText xml:space="preserve"> PAGEREF _Toc86757904 \h </w:instrText>
        </w:r>
        <w:r w:rsidR="00BC390A">
          <w:rPr>
            <w:noProof/>
            <w:webHidden/>
          </w:rPr>
        </w:r>
        <w:r w:rsidR="00BC390A">
          <w:rPr>
            <w:noProof/>
            <w:webHidden/>
          </w:rPr>
          <w:fldChar w:fldCharType="separate"/>
        </w:r>
        <w:r w:rsidR="00BC390A">
          <w:rPr>
            <w:noProof/>
            <w:webHidden/>
          </w:rPr>
          <w:t>54</w:t>
        </w:r>
        <w:r w:rsidR="00BC390A">
          <w:rPr>
            <w:noProof/>
            <w:webHidden/>
          </w:rPr>
          <w:fldChar w:fldCharType="end"/>
        </w:r>
      </w:hyperlink>
    </w:p>
    <w:p w14:paraId="4CD2155D" w14:textId="2CE9635B"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905" w:history="1">
        <w:r w:rsidR="00BC390A" w:rsidRPr="0024731C">
          <w:rPr>
            <w:rStyle w:val="Hyperlink"/>
            <w:noProof/>
          </w:rPr>
          <w:t>Figura 5.25: Defasagem de 3 posições para A1</w:t>
        </w:r>
        <w:r w:rsidR="00BC390A">
          <w:rPr>
            <w:noProof/>
            <w:webHidden/>
          </w:rPr>
          <w:tab/>
        </w:r>
        <w:r w:rsidR="00BC390A">
          <w:rPr>
            <w:noProof/>
            <w:webHidden/>
          </w:rPr>
          <w:fldChar w:fldCharType="begin"/>
        </w:r>
        <w:r w:rsidR="00BC390A">
          <w:rPr>
            <w:noProof/>
            <w:webHidden/>
          </w:rPr>
          <w:instrText xml:space="preserve"> PAGEREF _Toc86757905 \h </w:instrText>
        </w:r>
        <w:r w:rsidR="00BC390A">
          <w:rPr>
            <w:noProof/>
            <w:webHidden/>
          </w:rPr>
        </w:r>
        <w:r w:rsidR="00BC390A">
          <w:rPr>
            <w:noProof/>
            <w:webHidden/>
          </w:rPr>
          <w:fldChar w:fldCharType="separate"/>
        </w:r>
        <w:r w:rsidR="00BC390A">
          <w:rPr>
            <w:noProof/>
            <w:webHidden/>
          </w:rPr>
          <w:t>54</w:t>
        </w:r>
        <w:r w:rsidR="00BC390A">
          <w:rPr>
            <w:noProof/>
            <w:webHidden/>
          </w:rPr>
          <w:fldChar w:fldCharType="end"/>
        </w:r>
      </w:hyperlink>
    </w:p>
    <w:p w14:paraId="328A5CB0" w14:textId="43089C1D"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906" w:history="1">
        <w:r w:rsidR="00BC390A" w:rsidRPr="0024731C">
          <w:rPr>
            <w:rStyle w:val="Hyperlink"/>
            <w:noProof/>
          </w:rPr>
          <w:t>Figura 5.26: Defasagem de 2 posições para A1</w:t>
        </w:r>
        <w:r w:rsidR="00BC390A">
          <w:rPr>
            <w:noProof/>
            <w:webHidden/>
          </w:rPr>
          <w:tab/>
        </w:r>
        <w:r w:rsidR="00BC390A">
          <w:rPr>
            <w:noProof/>
            <w:webHidden/>
          </w:rPr>
          <w:fldChar w:fldCharType="begin"/>
        </w:r>
        <w:r w:rsidR="00BC390A">
          <w:rPr>
            <w:noProof/>
            <w:webHidden/>
          </w:rPr>
          <w:instrText xml:space="preserve"> PAGEREF _Toc86757906 \h </w:instrText>
        </w:r>
        <w:r w:rsidR="00BC390A">
          <w:rPr>
            <w:noProof/>
            <w:webHidden/>
          </w:rPr>
        </w:r>
        <w:r w:rsidR="00BC390A">
          <w:rPr>
            <w:noProof/>
            <w:webHidden/>
          </w:rPr>
          <w:fldChar w:fldCharType="separate"/>
        </w:r>
        <w:r w:rsidR="00BC390A">
          <w:rPr>
            <w:noProof/>
            <w:webHidden/>
          </w:rPr>
          <w:t>54</w:t>
        </w:r>
        <w:r w:rsidR="00BC390A">
          <w:rPr>
            <w:noProof/>
            <w:webHidden/>
          </w:rPr>
          <w:fldChar w:fldCharType="end"/>
        </w:r>
      </w:hyperlink>
    </w:p>
    <w:p w14:paraId="0112A5DB" w14:textId="2D5FB3E9"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907" w:history="1">
        <w:r w:rsidR="00BC390A" w:rsidRPr="0024731C">
          <w:rPr>
            <w:rStyle w:val="Hyperlink"/>
            <w:noProof/>
          </w:rPr>
          <w:t>Figura 5.27: Defasagem de 1 posições para A1</w:t>
        </w:r>
        <w:r w:rsidR="00BC390A">
          <w:rPr>
            <w:noProof/>
            <w:webHidden/>
          </w:rPr>
          <w:tab/>
        </w:r>
        <w:r w:rsidR="00BC390A">
          <w:rPr>
            <w:noProof/>
            <w:webHidden/>
          </w:rPr>
          <w:fldChar w:fldCharType="begin"/>
        </w:r>
        <w:r w:rsidR="00BC390A">
          <w:rPr>
            <w:noProof/>
            <w:webHidden/>
          </w:rPr>
          <w:instrText xml:space="preserve"> PAGEREF _Toc86757907 \h </w:instrText>
        </w:r>
        <w:r w:rsidR="00BC390A">
          <w:rPr>
            <w:noProof/>
            <w:webHidden/>
          </w:rPr>
        </w:r>
        <w:r w:rsidR="00BC390A">
          <w:rPr>
            <w:noProof/>
            <w:webHidden/>
          </w:rPr>
          <w:fldChar w:fldCharType="separate"/>
        </w:r>
        <w:r w:rsidR="00BC390A">
          <w:rPr>
            <w:noProof/>
            <w:webHidden/>
          </w:rPr>
          <w:t>54</w:t>
        </w:r>
        <w:r w:rsidR="00BC390A">
          <w:rPr>
            <w:noProof/>
            <w:webHidden/>
          </w:rPr>
          <w:fldChar w:fldCharType="end"/>
        </w:r>
      </w:hyperlink>
    </w:p>
    <w:p w14:paraId="437174D6" w14:textId="4223BAF8"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908" w:history="1">
        <w:r w:rsidR="00BC390A" w:rsidRPr="0024731C">
          <w:rPr>
            <w:rStyle w:val="Hyperlink"/>
            <w:noProof/>
          </w:rPr>
          <w:t>Figura 5.28: Defasagem de 10 posições para A0</w:t>
        </w:r>
        <w:r w:rsidR="00BC390A">
          <w:rPr>
            <w:noProof/>
            <w:webHidden/>
          </w:rPr>
          <w:tab/>
        </w:r>
        <w:r w:rsidR="00BC390A">
          <w:rPr>
            <w:noProof/>
            <w:webHidden/>
          </w:rPr>
          <w:fldChar w:fldCharType="begin"/>
        </w:r>
        <w:r w:rsidR="00BC390A">
          <w:rPr>
            <w:noProof/>
            <w:webHidden/>
          </w:rPr>
          <w:instrText xml:space="preserve"> PAGEREF _Toc86757908 \h </w:instrText>
        </w:r>
        <w:r w:rsidR="00BC390A">
          <w:rPr>
            <w:noProof/>
            <w:webHidden/>
          </w:rPr>
        </w:r>
        <w:r w:rsidR="00BC390A">
          <w:rPr>
            <w:noProof/>
            <w:webHidden/>
          </w:rPr>
          <w:fldChar w:fldCharType="separate"/>
        </w:r>
        <w:r w:rsidR="00BC390A">
          <w:rPr>
            <w:noProof/>
            <w:webHidden/>
          </w:rPr>
          <w:t>55</w:t>
        </w:r>
        <w:r w:rsidR="00BC390A">
          <w:rPr>
            <w:noProof/>
            <w:webHidden/>
          </w:rPr>
          <w:fldChar w:fldCharType="end"/>
        </w:r>
      </w:hyperlink>
    </w:p>
    <w:p w14:paraId="729C0B02" w14:textId="4E3A9BFD"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909" w:history="1">
        <w:r w:rsidR="00BC390A" w:rsidRPr="0024731C">
          <w:rPr>
            <w:rStyle w:val="Hyperlink"/>
            <w:noProof/>
          </w:rPr>
          <w:t>Figura 5.29: Defasagem de 9 posições para A0</w:t>
        </w:r>
        <w:r w:rsidR="00BC390A">
          <w:rPr>
            <w:noProof/>
            <w:webHidden/>
          </w:rPr>
          <w:tab/>
        </w:r>
        <w:r w:rsidR="00BC390A">
          <w:rPr>
            <w:noProof/>
            <w:webHidden/>
          </w:rPr>
          <w:fldChar w:fldCharType="begin"/>
        </w:r>
        <w:r w:rsidR="00BC390A">
          <w:rPr>
            <w:noProof/>
            <w:webHidden/>
          </w:rPr>
          <w:instrText xml:space="preserve"> PAGEREF _Toc86757909 \h </w:instrText>
        </w:r>
        <w:r w:rsidR="00BC390A">
          <w:rPr>
            <w:noProof/>
            <w:webHidden/>
          </w:rPr>
        </w:r>
        <w:r w:rsidR="00BC390A">
          <w:rPr>
            <w:noProof/>
            <w:webHidden/>
          </w:rPr>
          <w:fldChar w:fldCharType="separate"/>
        </w:r>
        <w:r w:rsidR="00BC390A">
          <w:rPr>
            <w:noProof/>
            <w:webHidden/>
          </w:rPr>
          <w:t>55</w:t>
        </w:r>
        <w:r w:rsidR="00BC390A">
          <w:rPr>
            <w:noProof/>
            <w:webHidden/>
          </w:rPr>
          <w:fldChar w:fldCharType="end"/>
        </w:r>
      </w:hyperlink>
    </w:p>
    <w:p w14:paraId="675F4C27" w14:textId="4AFA77FE"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910" w:history="1">
        <w:r w:rsidR="00BC390A" w:rsidRPr="0024731C">
          <w:rPr>
            <w:rStyle w:val="Hyperlink"/>
            <w:noProof/>
          </w:rPr>
          <w:t>Figura 5.30: Defasagem de 8 posições para A0</w:t>
        </w:r>
        <w:r w:rsidR="00BC390A">
          <w:rPr>
            <w:noProof/>
            <w:webHidden/>
          </w:rPr>
          <w:tab/>
        </w:r>
        <w:r w:rsidR="00BC390A">
          <w:rPr>
            <w:noProof/>
            <w:webHidden/>
          </w:rPr>
          <w:fldChar w:fldCharType="begin"/>
        </w:r>
        <w:r w:rsidR="00BC390A">
          <w:rPr>
            <w:noProof/>
            <w:webHidden/>
          </w:rPr>
          <w:instrText xml:space="preserve"> PAGEREF _Toc86757910 \h </w:instrText>
        </w:r>
        <w:r w:rsidR="00BC390A">
          <w:rPr>
            <w:noProof/>
            <w:webHidden/>
          </w:rPr>
        </w:r>
        <w:r w:rsidR="00BC390A">
          <w:rPr>
            <w:noProof/>
            <w:webHidden/>
          </w:rPr>
          <w:fldChar w:fldCharType="separate"/>
        </w:r>
        <w:r w:rsidR="00BC390A">
          <w:rPr>
            <w:noProof/>
            <w:webHidden/>
          </w:rPr>
          <w:t>55</w:t>
        </w:r>
        <w:r w:rsidR="00BC390A">
          <w:rPr>
            <w:noProof/>
            <w:webHidden/>
          </w:rPr>
          <w:fldChar w:fldCharType="end"/>
        </w:r>
      </w:hyperlink>
    </w:p>
    <w:p w14:paraId="4DF95AE5" w14:textId="15BDA498"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911" w:history="1">
        <w:r w:rsidR="00BC390A" w:rsidRPr="0024731C">
          <w:rPr>
            <w:rStyle w:val="Hyperlink"/>
            <w:noProof/>
          </w:rPr>
          <w:t>Figura 5.31: Defasagem de 7 posições para A0</w:t>
        </w:r>
        <w:r w:rsidR="00BC390A">
          <w:rPr>
            <w:noProof/>
            <w:webHidden/>
          </w:rPr>
          <w:tab/>
        </w:r>
        <w:r w:rsidR="00BC390A">
          <w:rPr>
            <w:noProof/>
            <w:webHidden/>
          </w:rPr>
          <w:fldChar w:fldCharType="begin"/>
        </w:r>
        <w:r w:rsidR="00BC390A">
          <w:rPr>
            <w:noProof/>
            <w:webHidden/>
          </w:rPr>
          <w:instrText xml:space="preserve"> PAGEREF _Toc86757911 \h </w:instrText>
        </w:r>
        <w:r w:rsidR="00BC390A">
          <w:rPr>
            <w:noProof/>
            <w:webHidden/>
          </w:rPr>
        </w:r>
        <w:r w:rsidR="00BC390A">
          <w:rPr>
            <w:noProof/>
            <w:webHidden/>
          </w:rPr>
          <w:fldChar w:fldCharType="separate"/>
        </w:r>
        <w:r w:rsidR="00BC390A">
          <w:rPr>
            <w:noProof/>
            <w:webHidden/>
          </w:rPr>
          <w:t>55</w:t>
        </w:r>
        <w:r w:rsidR="00BC390A">
          <w:rPr>
            <w:noProof/>
            <w:webHidden/>
          </w:rPr>
          <w:fldChar w:fldCharType="end"/>
        </w:r>
      </w:hyperlink>
    </w:p>
    <w:p w14:paraId="7220DE27" w14:textId="7B5FD396"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912" w:history="1">
        <w:r w:rsidR="00BC390A" w:rsidRPr="0024731C">
          <w:rPr>
            <w:rStyle w:val="Hyperlink"/>
            <w:noProof/>
          </w:rPr>
          <w:t>Figura 5.32: Defasagem de 6 posições para A0</w:t>
        </w:r>
        <w:r w:rsidR="00BC390A">
          <w:rPr>
            <w:noProof/>
            <w:webHidden/>
          </w:rPr>
          <w:tab/>
        </w:r>
        <w:r w:rsidR="00BC390A">
          <w:rPr>
            <w:noProof/>
            <w:webHidden/>
          </w:rPr>
          <w:fldChar w:fldCharType="begin"/>
        </w:r>
        <w:r w:rsidR="00BC390A">
          <w:rPr>
            <w:noProof/>
            <w:webHidden/>
          </w:rPr>
          <w:instrText xml:space="preserve"> PAGEREF _Toc86757912 \h </w:instrText>
        </w:r>
        <w:r w:rsidR="00BC390A">
          <w:rPr>
            <w:noProof/>
            <w:webHidden/>
          </w:rPr>
        </w:r>
        <w:r w:rsidR="00BC390A">
          <w:rPr>
            <w:noProof/>
            <w:webHidden/>
          </w:rPr>
          <w:fldChar w:fldCharType="separate"/>
        </w:r>
        <w:r w:rsidR="00BC390A">
          <w:rPr>
            <w:noProof/>
            <w:webHidden/>
          </w:rPr>
          <w:t>55</w:t>
        </w:r>
        <w:r w:rsidR="00BC390A">
          <w:rPr>
            <w:noProof/>
            <w:webHidden/>
          </w:rPr>
          <w:fldChar w:fldCharType="end"/>
        </w:r>
      </w:hyperlink>
    </w:p>
    <w:p w14:paraId="71F76BA3" w14:textId="1584C389"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913" w:history="1">
        <w:r w:rsidR="00BC390A" w:rsidRPr="0024731C">
          <w:rPr>
            <w:rStyle w:val="Hyperlink"/>
            <w:noProof/>
          </w:rPr>
          <w:t>Figura 5.33: Defasagem de 5 posições para A0</w:t>
        </w:r>
        <w:r w:rsidR="00BC390A">
          <w:rPr>
            <w:noProof/>
            <w:webHidden/>
          </w:rPr>
          <w:tab/>
        </w:r>
        <w:r w:rsidR="00BC390A">
          <w:rPr>
            <w:noProof/>
            <w:webHidden/>
          </w:rPr>
          <w:fldChar w:fldCharType="begin"/>
        </w:r>
        <w:r w:rsidR="00BC390A">
          <w:rPr>
            <w:noProof/>
            <w:webHidden/>
          </w:rPr>
          <w:instrText xml:space="preserve"> PAGEREF _Toc86757913 \h </w:instrText>
        </w:r>
        <w:r w:rsidR="00BC390A">
          <w:rPr>
            <w:noProof/>
            <w:webHidden/>
          </w:rPr>
        </w:r>
        <w:r w:rsidR="00BC390A">
          <w:rPr>
            <w:noProof/>
            <w:webHidden/>
          </w:rPr>
          <w:fldChar w:fldCharType="separate"/>
        </w:r>
        <w:r w:rsidR="00BC390A">
          <w:rPr>
            <w:noProof/>
            <w:webHidden/>
          </w:rPr>
          <w:t>55</w:t>
        </w:r>
        <w:r w:rsidR="00BC390A">
          <w:rPr>
            <w:noProof/>
            <w:webHidden/>
          </w:rPr>
          <w:fldChar w:fldCharType="end"/>
        </w:r>
      </w:hyperlink>
    </w:p>
    <w:p w14:paraId="3BE93497" w14:textId="4E91C636"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914" w:history="1">
        <w:r w:rsidR="00BC390A" w:rsidRPr="0024731C">
          <w:rPr>
            <w:rStyle w:val="Hyperlink"/>
            <w:noProof/>
          </w:rPr>
          <w:t>Figura 5.34: Defasagem de 4 posições para A0</w:t>
        </w:r>
        <w:r w:rsidR="00BC390A">
          <w:rPr>
            <w:noProof/>
            <w:webHidden/>
          </w:rPr>
          <w:tab/>
        </w:r>
        <w:r w:rsidR="00BC390A">
          <w:rPr>
            <w:noProof/>
            <w:webHidden/>
          </w:rPr>
          <w:fldChar w:fldCharType="begin"/>
        </w:r>
        <w:r w:rsidR="00BC390A">
          <w:rPr>
            <w:noProof/>
            <w:webHidden/>
          </w:rPr>
          <w:instrText xml:space="preserve"> PAGEREF _Toc86757914 \h </w:instrText>
        </w:r>
        <w:r w:rsidR="00BC390A">
          <w:rPr>
            <w:noProof/>
            <w:webHidden/>
          </w:rPr>
        </w:r>
        <w:r w:rsidR="00BC390A">
          <w:rPr>
            <w:noProof/>
            <w:webHidden/>
          </w:rPr>
          <w:fldChar w:fldCharType="separate"/>
        </w:r>
        <w:r w:rsidR="00BC390A">
          <w:rPr>
            <w:noProof/>
            <w:webHidden/>
          </w:rPr>
          <w:t>56</w:t>
        </w:r>
        <w:r w:rsidR="00BC390A">
          <w:rPr>
            <w:noProof/>
            <w:webHidden/>
          </w:rPr>
          <w:fldChar w:fldCharType="end"/>
        </w:r>
      </w:hyperlink>
    </w:p>
    <w:p w14:paraId="7C935FBD" w14:textId="2819C8BC"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915" w:history="1">
        <w:r w:rsidR="00BC390A" w:rsidRPr="0024731C">
          <w:rPr>
            <w:rStyle w:val="Hyperlink"/>
            <w:noProof/>
          </w:rPr>
          <w:t>Figura 5.35: Defasagem de 3 posições para A0</w:t>
        </w:r>
        <w:r w:rsidR="00BC390A">
          <w:rPr>
            <w:noProof/>
            <w:webHidden/>
          </w:rPr>
          <w:tab/>
        </w:r>
        <w:r w:rsidR="00BC390A">
          <w:rPr>
            <w:noProof/>
            <w:webHidden/>
          </w:rPr>
          <w:fldChar w:fldCharType="begin"/>
        </w:r>
        <w:r w:rsidR="00BC390A">
          <w:rPr>
            <w:noProof/>
            <w:webHidden/>
          </w:rPr>
          <w:instrText xml:space="preserve"> PAGEREF _Toc86757915 \h </w:instrText>
        </w:r>
        <w:r w:rsidR="00BC390A">
          <w:rPr>
            <w:noProof/>
            <w:webHidden/>
          </w:rPr>
        </w:r>
        <w:r w:rsidR="00BC390A">
          <w:rPr>
            <w:noProof/>
            <w:webHidden/>
          </w:rPr>
          <w:fldChar w:fldCharType="separate"/>
        </w:r>
        <w:r w:rsidR="00BC390A">
          <w:rPr>
            <w:noProof/>
            <w:webHidden/>
          </w:rPr>
          <w:t>56</w:t>
        </w:r>
        <w:r w:rsidR="00BC390A">
          <w:rPr>
            <w:noProof/>
            <w:webHidden/>
          </w:rPr>
          <w:fldChar w:fldCharType="end"/>
        </w:r>
      </w:hyperlink>
    </w:p>
    <w:p w14:paraId="3CCCE287" w14:textId="7F2FCDF0"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916" w:history="1">
        <w:r w:rsidR="00BC390A" w:rsidRPr="0024731C">
          <w:rPr>
            <w:rStyle w:val="Hyperlink"/>
            <w:noProof/>
          </w:rPr>
          <w:t>Figura 5.36: Defasagem de 2 posições para A0</w:t>
        </w:r>
        <w:r w:rsidR="00BC390A">
          <w:rPr>
            <w:noProof/>
            <w:webHidden/>
          </w:rPr>
          <w:tab/>
        </w:r>
        <w:r w:rsidR="00BC390A">
          <w:rPr>
            <w:noProof/>
            <w:webHidden/>
          </w:rPr>
          <w:fldChar w:fldCharType="begin"/>
        </w:r>
        <w:r w:rsidR="00BC390A">
          <w:rPr>
            <w:noProof/>
            <w:webHidden/>
          </w:rPr>
          <w:instrText xml:space="preserve"> PAGEREF _Toc86757916 \h </w:instrText>
        </w:r>
        <w:r w:rsidR="00BC390A">
          <w:rPr>
            <w:noProof/>
            <w:webHidden/>
          </w:rPr>
        </w:r>
        <w:r w:rsidR="00BC390A">
          <w:rPr>
            <w:noProof/>
            <w:webHidden/>
          </w:rPr>
          <w:fldChar w:fldCharType="separate"/>
        </w:r>
        <w:r w:rsidR="00BC390A">
          <w:rPr>
            <w:noProof/>
            <w:webHidden/>
          </w:rPr>
          <w:t>56</w:t>
        </w:r>
        <w:r w:rsidR="00BC390A">
          <w:rPr>
            <w:noProof/>
            <w:webHidden/>
          </w:rPr>
          <w:fldChar w:fldCharType="end"/>
        </w:r>
      </w:hyperlink>
    </w:p>
    <w:p w14:paraId="1B1B1B1A" w14:textId="6035A8C1"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917" w:history="1">
        <w:r w:rsidR="00BC390A" w:rsidRPr="0024731C">
          <w:rPr>
            <w:rStyle w:val="Hyperlink"/>
            <w:noProof/>
          </w:rPr>
          <w:t>Figura 5.37: Defasagem de 1 posições para A0</w:t>
        </w:r>
        <w:r w:rsidR="00BC390A">
          <w:rPr>
            <w:noProof/>
            <w:webHidden/>
          </w:rPr>
          <w:tab/>
        </w:r>
        <w:r w:rsidR="00BC390A">
          <w:rPr>
            <w:noProof/>
            <w:webHidden/>
          </w:rPr>
          <w:fldChar w:fldCharType="begin"/>
        </w:r>
        <w:r w:rsidR="00BC390A">
          <w:rPr>
            <w:noProof/>
            <w:webHidden/>
          </w:rPr>
          <w:instrText xml:space="preserve"> PAGEREF _Toc86757917 \h </w:instrText>
        </w:r>
        <w:r w:rsidR="00BC390A">
          <w:rPr>
            <w:noProof/>
            <w:webHidden/>
          </w:rPr>
        </w:r>
        <w:r w:rsidR="00BC390A">
          <w:rPr>
            <w:noProof/>
            <w:webHidden/>
          </w:rPr>
          <w:fldChar w:fldCharType="separate"/>
        </w:r>
        <w:r w:rsidR="00BC390A">
          <w:rPr>
            <w:noProof/>
            <w:webHidden/>
          </w:rPr>
          <w:t>56</w:t>
        </w:r>
        <w:r w:rsidR="00BC390A">
          <w:rPr>
            <w:noProof/>
            <w:webHidden/>
          </w:rPr>
          <w:fldChar w:fldCharType="end"/>
        </w:r>
      </w:hyperlink>
    </w:p>
    <w:p w14:paraId="79EB87EA" w14:textId="29EC4628"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918" w:history="1">
        <w:r w:rsidR="00BC390A" w:rsidRPr="0024731C">
          <w:rPr>
            <w:rStyle w:val="Hyperlink"/>
            <w:noProof/>
          </w:rPr>
          <w:t>Figura 6.1: Resultado dos ensaios em 5°, 10° e em 15°</w:t>
        </w:r>
        <w:r w:rsidR="00BC390A">
          <w:rPr>
            <w:noProof/>
            <w:webHidden/>
          </w:rPr>
          <w:tab/>
        </w:r>
        <w:r w:rsidR="00BC390A">
          <w:rPr>
            <w:noProof/>
            <w:webHidden/>
          </w:rPr>
          <w:fldChar w:fldCharType="begin"/>
        </w:r>
        <w:r w:rsidR="00BC390A">
          <w:rPr>
            <w:noProof/>
            <w:webHidden/>
          </w:rPr>
          <w:instrText xml:space="preserve"> PAGEREF _Toc86757918 \h </w:instrText>
        </w:r>
        <w:r w:rsidR="00BC390A">
          <w:rPr>
            <w:noProof/>
            <w:webHidden/>
          </w:rPr>
        </w:r>
        <w:r w:rsidR="00BC390A">
          <w:rPr>
            <w:noProof/>
            <w:webHidden/>
          </w:rPr>
          <w:fldChar w:fldCharType="separate"/>
        </w:r>
        <w:r w:rsidR="00BC390A">
          <w:rPr>
            <w:noProof/>
            <w:webHidden/>
          </w:rPr>
          <w:t>58</w:t>
        </w:r>
        <w:r w:rsidR="00BC390A">
          <w:rPr>
            <w:noProof/>
            <w:webHidden/>
          </w:rPr>
          <w:fldChar w:fldCharType="end"/>
        </w:r>
      </w:hyperlink>
    </w:p>
    <w:p w14:paraId="5BCA032F" w14:textId="70895BBB"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919" w:history="1">
        <w:r w:rsidR="00BC390A" w:rsidRPr="0024731C">
          <w:rPr>
            <w:rStyle w:val="Hyperlink"/>
            <w:noProof/>
          </w:rPr>
          <w:t>Figura 6.2: Resultado dos ensaios em 20°, 25° e em 30°</w:t>
        </w:r>
        <w:r w:rsidR="00BC390A">
          <w:rPr>
            <w:noProof/>
            <w:webHidden/>
          </w:rPr>
          <w:tab/>
        </w:r>
        <w:r w:rsidR="00BC390A">
          <w:rPr>
            <w:noProof/>
            <w:webHidden/>
          </w:rPr>
          <w:fldChar w:fldCharType="begin"/>
        </w:r>
        <w:r w:rsidR="00BC390A">
          <w:rPr>
            <w:noProof/>
            <w:webHidden/>
          </w:rPr>
          <w:instrText xml:space="preserve"> PAGEREF _Toc86757919 \h </w:instrText>
        </w:r>
        <w:r w:rsidR="00BC390A">
          <w:rPr>
            <w:noProof/>
            <w:webHidden/>
          </w:rPr>
        </w:r>
        <w:r w:rsidR="00BC390A">
          <w:rPr>
            <w:noProof/>
            <w:webHidden/>
          </w:rPr>
          <w:fldChar w:fldCharType="separate"/>
        </w:r>
        <w:r w:rsidR="00BC390A">
          <w:rPr>
            <w:noProof/>
            <w:webHidden/>
          </w:rPr>
          <w:t>59</w:t>
        </w:r>
        <w:r w:rsidR="00BC390A">
          <w:rPr>
            <w:noProof/>
            <w:webHidden/>
          </w:rPr>
          <w:fldChar w:fldCharType="end"/>
        </w:r>
      </w:hyperlink>
    </w:p>
    <w:p w14:paraId="6FE9008E" w14:textId="76882654"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920" w:history="1">
        <w:r w:rsidR="00BC390A" w:rsidRPr="0024731C">
          <w:rPr>
            <w:rStyle w:val="Hyperlink"/>
            <w:noProof/>
          </w:rPr>
          <w:t>Figura 6.3: Resultado dos ensaios em 35°, 40° e em 45°</w:t>
        </w:r>
        <w:r w:rsidR="00BC390A">
          <w:rPr>
            <w:noProof/>
            <w:webHidden/>
          </w:rPr>
          <w:tab/>
        </w:r>
        <w:r w:rsidR="00BC390A">
          <w:rPr>
            <w:noProof/>
            <w:webHidden/>
          </w:rPr>
          <w:fldChar w:fldCharType="begin"/>
        </w:r>
        <w:r w:rsidR="00BC390A">
          <w:rPr>
            <w:noProof/>
            <w:webHidden/>
          </w:rPr>
          <w:instrText xml:space="preserve"> PAGEREF _Toc86757920 \h </w:instrText>
        </w:r>
        <w:r w:rsidR="00BC390A">
          <w:rPr>
            <w:noProof/>
            <w:webHidden/>
          </w:rPr>
        </w:r>
        <w:r w:rsidR="00BC390A">
          <w:rPr>
            <w:noProof/>
            <w:webHidden/>
          </w:rPr>
          <w:fldChar w:fldCharType="separate"/>
        </w:r>
        <w:r w:rsidR="00BC390A">
          <w:rPr>
            <w:noProof/>
            <w:webHidden/>
          </w:rPr>
          <w:t>59</w:t>
        </w:r>
        <w:r w:rsidR="00BC390A">
          <w:rPr>
            <w:noProof/>
            <w:webHidden/>
          </w:rPr>
          <w:fldChar w:fldCharType="end"/>
        </w:r>
      </w:hyperlink>
    </w:p>
    <w:p w14:paraId="58C749A9" w14:textId="7F87D02C"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921" w:history="1">
        <w:r w:rsidR="00BC390A" w:rsidRPr="0024731C">
          <w:rPr>
            <w:rStyle w:val="Hyperlink"/>
            <w:noProof/>
          </w:rPr>
          <w:t>Figura 6.4: Resultado dos ensaios em 50°, 55° e em 60°</w:t>
        </w:r>
        <w:r w:rsidR="00BC390A">
          <w:rPr>
            <w:noProof/>
            <w:webHidden/>
          </w:rPr>
          <w:tab/>
        </w:r>
        <w:r w:rsidR="00BC390A">
          <w:rPr>
            <w:noProof/>
            <w:webHidden/>
          </w:rPr>
          <w:fldChar w:fldCharType="begin"/>
        </w:r>
        <w:r w:rsidR="00BC390A">
          <w:rPr>
            <w:noProof/>
            <w:webHidden/>
          </w:rPr>
          <w:instrText xml:space="preserve"> PAGEREF _Toc86757921 \h </w:instrText>
        </w:r>
        <w:r w:rsidR="00BC390A">
          <w:rPr>
            <w:noProof/>
            <w:webHidden/>
          </w:rPr>
        </w:r>
        <w:r w:rsidR="00BC390A">
          <w:rPr>
            <w:noProof/>
            <w:webHidden/>
          </w:rPr>
          <w:fldChar w:fldCharType="separate"/>
        </w:r>
        <w:r w:rsidR="00BC390A">
          <w:rPr>
            <w:noProof/>
            <w:webHidden/>
          </w:rPr>
          <w:t>59</w:t>
        </w:r>
        <w:r w:rsidR="00BC390A">
          <w:rPr>
            <w:noProof/>
            <w:webHidden/>
          </w:rPr>
          <w:fldChar w:fldCharType="end"/>
        </w:r>
      </w:hyperlink>
    </w:p>
    <w:p w14:paraId="7061BED2" w14:textId="757E2496"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922" w:history="1">
        <w:r w:rsidR="00BC390A" w:rsidRPr="0024731C">
          <w:rPr>
            <w:rStyle w:val="Hyperlink"/>
            <w:noProof/>
          </w:rPr>
          <w:t>Figura 6.5: Resultado dos ensaios em -5°,-10° e em -15°</w:t>
        </w:r>
        <w:r w:rsidR="00BC390A">
          <w:rPr>
            <w:noProof/>
            <w:webHidden/>
          </w:rPr>
          <w:tab/>
        </w:r>
        <w:r w:rsidR="00BC390A">
          <w:rPr>
            <w:noProof/>
            <w:webHidden/>
          </w:rPr>
          <w:fldChar w:fldCharType="begin"/>
        </w:r>
        <w:r w:rsidR="00BC390A">
          <w:rPr>
            <w:noProof/>
            <w:webHidden/>
          </w:rPr>
          <w:instrText xml:space="preserve"> PAGEREF _Toc86757922 \h </w:instrText>
        </w:r>
        <w:r w:rsidR="00BC390A">
          <w:rPr>
            <w:noProof/>
            <w:webHidden/>
          </w:rPr>
        </w:r>
        <w:r w:rsidR="00BC390A">
          <w:rPr>
            <w:noProof/>
            <w:webHidden/>
          </w:rPr>
          <w:fldChar w:fldCharType="separate"/>
        </w:r>
        <w:r w:rsidR="00BC390A">
          <w:rPr>
            <w:noProof/>
            <w:webHidden/>
          </w:rPr>
          <w:t>60</w:t>
        </w:r>
        <w:r w:rsidR="00BC390A">
          <w:rPr>
            <w:noProof/>
            <w:webHidden/>
          </w:rPr>
          <w:fldChar w:fldCharType="end"/>
        </w:r>
      </w:hyperlink>
    </w:p>
    <w:p w14:paraId="70E263BD" w14:textId="4FE0759B"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923" w:history="1">
        <w:r w:rsidR="00BC390A" w:rsidRPr="0024731C">
          <w:rPr>
            <w:rStyle w:val="Hyperlink"/>
            <w:noProof/>
          </w:rPr>
          <w:t>Figura 6.6: Resultado dos ensaios em -20°, -25° e em -30°</w:t>
        </w:r>
        <w:r w:rsidR="00BC390A">
          <w:rPr>
            <w:noProof/>
            <w:webHidden/>
          </w:rPr>
          <w:tab/>
        </w:r>
        <w:r w:rsidR="00BC390A">
          <w:rPr>
            <w:noProof/>
            <w:webHidden/>
          </w:rPr>
          <w:fldChar w:fldCharType="begin"/>
        </w:r>
        <w:r w:rsidR="00BC390A">
          <w:rPr>
            <w:noProof/>
            <w:webHidden/>
          </w:rPr>
          <w:instrText xml:space="preserve"> PAGEREF _Toc86757923 \h </w:instrText>
        </w:r>
        <w:r w:rsidR="00BC390A">
          <w:rPr>
            <w:noProof/>
            <w:webHidden/>
          </w:rPr>
        </w:r>
        <w:r w:rsidR="00BC390A">
          <w:rPr>
            <w:noProof/>
            <w:webHidden/>
          </w:rPr>
          <w:fldChar w:fldCharType="separate"/>
        </w:r>
        <w:r w:rsidR="00BC390A">
          <w:rPr>
            <w:noProof/>
            <w:webHidden/>
          </w:rPr>
          <w:t>60</w:t>
        </w:r>
        <w:r w:rsidR="00BC390A">
          <w:rPr>
            <w:noProof/>
            <w:webHidden/>
          </w:rPr>
          <w:fldChar w:fldCharType="end"/>
        </w:r>
      </w:hyperlink>
    </w:p>
    <w:p w14:paraId="381947C4" w14:textId="79B579E0"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924" w:history="1">
        <w:r w:rsidR="00BC390A" w:rsidRPr="0024731C">
          <w:rPr>
            <w:rStyle w:val="Hyperlink"/>
            <w:noProof/>
          </w:rPr>
          <w:t>Figura 6.7: Resultado dos ensaios em -35°, -40° e em -45°</w:t>
        </w:r>
        <w:r w:rsidR="00BC390A">
          <w:rPr>
            <w:noProof/>
            <w:webHidden/>
          </w:rPr>
          <w:tab/>
        </w:r>
        <w:r w:rsidR="00BC390A">
          <w:rPr>
            <w:noProof/>
            <w:webHidden/>
          </w:rPr>
          <w:fldChar w:fldCharType="begin"/>
        </w:r>
        <w:r w:rsidR="00BC390A">
          <w:rPr>
            <w:noProof/>
            <w:webHidden/>
          </w:rPr>
          <w:instrText xml:space="preserve"> PAGEREF _Toc86757924 \h </w:instrText>
        </w:r>
        <w:r w:rsidR="00BC390A">
          <w:rPr>
            <w:noProof/>
            <w:webHidden/>
          </w:rPr>
        </w:r>
        <w:r w:rsidR="00BC390A">
          <w:rPr>
            <w:noProof/>
            <w:webHidden/>
          </w:rPr>
          <w:fldChar w:fldCharType="separate"/>
        </w:r>
        <w:r w:rsidR="00BC390A">
          <w:rPr>
            <w:noProof/>
            <w:webHidden/>
          </w:rPr>
          <w:t>61</w:t>
        </w:r>
        <w:r w:rsidR="00BC390A">
          <w:rPr>
            <w:noProof/>
            <w:webHidden/>
          </w:rPr>
          <w:fldChar w:fldCharType="end"/>
        </w:r>
      </w:hyperlink>
    </w:p>
    <w:p w14:paraId="3CE2F8A7" w14:textId="1D243E68" w:rsidR="00BC390A" w:rsidRDefault="004828AC">
      <w:pPr>
        <w:pStyle w:val="ndicedeilustraes"/>
        <w:tabs>
          <w:tab w:val="right" w:leader="dot" w:pos="9061"/>
        </w:tabs>
        <w:rPr>
          <w:rFonts w:asciiTheme="minorHAnsi" w:eastAsiaTheme="minorEastAsia" w:hAnsiTheme="minorHAnsi"/>
          <w:noProof/>
          <w:sz w:val="22"/>
          <w:lang w:eastAsia="pt-BR"/>
        </w:rPr>
      </w:pPr>
      <w:hyperlink w:anchor="_Toc86757925" w:history="1">
        <w:r w:rsidR="00BC390A" w:rsidRPr="0024731C">
          <w:rPr>
            <w:rStyle w:val="Hyperlink"/>
            <w:noProof/>
          </w:rPr>
          <w:t>Figura 6.8: Resultado dos ensaios em -50°, -55° e em -60°</w:t>
        </w:r>
        <w:r w:rsidR="00BC390A">
          <w:rPr>
            <w:noProof/>
            <w:webHidden/>
          </w:rPr>
          <w:tab/>
        </w:r>
        <w:r w:rsidR="00BC390A">
          <w:rPr>
            <w:noProof/>
            <w:webHidden/>
          </w:rPr>
          <w:fldChar w:fldCharType="begin"/>
        </w:r>
        <w:r w:rsidR="00BC390A">
          <w:rPr>
            <w:noProof/>
            <w:webHidden/>
          </w:rPr>
          <w:instrText xml:space="preserve"> PAGEREF _Toc86757925 \h </w:instrText>
        </w:r>
        <w:r w:rsidR="00BC390A">
          <w:rPr>
            <w:noProof/>
            <w:webHidden/>
          </w:rPr>
        </w:r>
        <w:r w:rsidR="00BC390A">
          <w:rPr>
            <w:noProof/>
            <w:webHidden/>
          </w:rPr>
          <w:fldChar w:fldCharType="separate"/>
        </w:r>
        <w:r w:rsidR="00BC390A">
          <w:rPr>
            <w:noProof/>
            <w:webHidden/>
          </w:rPr>
          <w:t>61</w:t>
        </w:r>
        <w:r w:rsidR="00BC390A">
          <w:rPr>
            <w:noProof/>
            <w:webHidden/>
          </w:rPr>
          <w:fldChar w:fldCharType="end"/>
        </w:r>
      </w:hyperlink>
    </w:p>
    <w:p w14:paraId="0D21D659" w14:textId="6A69FF53" w:rsidR="005C3688" w:rsidRDefault="00A3394E" w:rsidP="005C3688">
      <w:r>
        <w:fldChar w:fldCharType="end"/>
      </w:r>
    </w:p>
    <w:p w14:paraId="23358973" w14:textId="5CD992E3" w:rsidR="00710DC2" w:rsidRPr="005C3688" w:rsidRDefault="00710DC2" w:rsidP="005C3688"/>
    <w:p w14:paraId="13A0D5EA" w14:textId="7D90F471" w:rsidR="001D0161" w:rsidRPr="00D21143" w:rsidRDefault="001D0161" w:rsidP="00D21143">
      <w:pPr>
        <w:pStyle w:val="Ttulo"/>
        <w:rPr>
          <w:bCs/>
          <w:sz w:val="24"/>
          <w:szCs w:val="24"/>
        </w:rPr>
      </w:pPr>
      <w:r w:rsidRPr="003A7240">
        <w:lastRenderedPageBreak/>
        <w:t>LISTAS DE TERMOS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1555"/>
        <w:gridCol w:w="6939"/>
      </w:tblGrid>
      <w:tr w:rsidR="001D0161" w14:paraId="58F7117F" w14:textId="77777777" w:rsidTr="005E7966">
        <w:tc>
          <w:tcPr>
            <w:tcW w:w="1555" w:type="dxa"/>
          </w:tcPr>
          <w:p w14:paraId="0A4726E2" w14:textId="1D9E4B0E" w:rsidR="001D0161" w:rsidRPr="001D0161" w:rsidRDefault="001D0161" w:rsidP="001D0161">
            <w:pPr>
              <w:spacing w:before="119"/>
              <w:rPr>
                <w:rFonts w:ascii="Times New Roman" w:hAnsi="Times New Roman" w:cs="Times New Roman"/>
                <w:bCs/>
                <w:sz w:val="24"/>
                <w:szCs w:val="24"/>
              </w:rPr>
            </w:pPr>
            <w:r w:rsidRPr="001D0161">
              <w:rPr>
                <w:rFonts w:ascii="Times New Roman" w:hAnsi="Times New Roman" w:cs="Times New Roman"/>
                <w:bCs/>
                <w:sz w:val="24"/>
                <w:szCs w:val="24"/>
              </w:rPr>
              <w:t>UART</w:t>
            </w:r>
          </w:p>
        </w:tc>
        <w:tc>
          <w:tcPr>
            <w:tcW w:w="6939" w:type="dxa"/>
          </w:tcPr>
          <w:p w14:paraId="66AB6964" w14:textId="103CC7FC" w:rsidR="001D0161" w:rsidRPr="001D0161" w:rsidRDefault="001D0161" w:rsidP="001D0161">
            <w:pPr>
              <w:spacing w:before="119"/>
              <w:rPr>
                <w:rFonts w:ascii="Times New Roman" w:hAnsi="Times New Roman" w:cs="Times New Roman"/>
                <w:bCs/>
                <w:sz w:val="24"/>
                <w:szCs w:val="24"/>
              </w:rPr>
            </w:pPr>
            <w:r>
              <w:rPr>
                <w:rFonts w:ascii="Times New Roman" w:hAnsi="Times New Roman" w:cs="Times New Roman"/>
                <w:bCs/>
                <w:sz w:val="24"/>
                <w:szCs w:val="24"/>
              </w:rPr>
              <w:t xml:space="preserve">Universal </w:t>
            </w:r>
            <w:proofErr w:type="spellStart"/>
            <w:r>
              <w:rPr>
                <w:rFonts w:ascii="Times New Roman" w:hAnsi="Times New Roman" w:cs="Times New Roman"/>
                <w:bCs/>
                <w:sz w:val="24"/>
                <w:szCs w:val="24"/>
              </w:rPr>
              <w:t>Asynchronous</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Receiver</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Transmitter</w:t>
            </w:r>
            <w:proofErr w:type="spellEnd"/>
          </w:p>
        </w:tc>
      </w:tr>
      <w:tr w:rsidR="001D0161" w14:paraId="668017DD" w14:textId="77777777" w:rsidTr="005E7966">
        <w:tc>
          <w:tcPr>
            <w:tcW w:w="1555" w:type="dxa"/>
          </w:tcPr>
          <w:p w14:paraId="19670BC2" w14:textId="05D104C0" w:rsidR="001D0161" w:rsidRPr="001D0161" w:rsidRDefault="001D0161" w:rsidP="001D0161">
            <w:pPr>
              <w:spacing w:before="119"/>
              <w:rPr>
                <w:rFonts w:ascii="Times New Roman" w:hAnsi="Times New Roman" w:cs="Times New Roman"/>
                <w:bCs/>
                <w:sz w:val="24"/>
                <w:szCs w:val="24"/>
              </w:rPr>
            </w:pPr>
            <w:r w:rsidRPr="001D0161">
              <w:rPr>
                <w:rFonts w:ascii="Times New Roman" w:hAnsi="Times New Roman" w:cs="Times New Roman"/>
                <w:bCs/>
                <w:sz w:val="24"/>
                <w:szCs w:val="24"/>
              </w:rPr>
              <w:t>DMA</w:t>
            </w:r>
          </w:p>
        </w:tc>
        <w:tc>
          <w:tcPr>
            <w:tcW w:w="6939" w:type="dxa"/>
          </w:tcPr>
          <w:p w14:paraId="213AC40E" w14:textId="1D75EFC1" w:rsidR="001D0161" w:rsidRPr="001D0161" w:rsidRDefault="005E7966" w:rsidP="001D0161">
            <w:pPr>
              <w:spacing w:before="119"/>
              <w:rPr>
                <w:rFonts w:ascii="Times New Roman" w:hAnsi="Times New Roman" w:cs="Times New Roman"/>
                <w:bCs/>
                <w:sz w:val="24"/>
                <w:szCs w:val="24"/>
              </w:rPr>
            </w:pPr>
            <w:r>
              <w:rPr>
                <w:rFonts w:ascii="Times New Roman" w:hAnsi="Times New Roman" w:cs="Times New Roman"/>
                <w:bCs/>
                <w:sz w:val="24"/>
                <w:szCs w:val="24"/>
              </w:rPr>
              <w:t xml:space="preserve">Direct </w:t>
            </w:r>
            <w:proofErr w:type="spellStart"/>
            <w:r>
              <w:rPr>
                <w:rFonts w:ascii="Times New Roman" w:hAnsi="Times New Roman" w:cs="Times New Roman"/>
                <w:bCs/>
                <w:sz w:val="24"/>
                <w:szCs w:val="24"/>
              </w:rPr>
              <w:t>Memory</w:t>
            </w:r>
            <w:proofErr w:type="spellEnd"/>
            <w:r>
              <w:rPr>
                <w:rFonts w:ascii="Times New Roman" w:hAnsi="Times New Roman" w:cs="Times New Roman"/>
                <w:bCs/>
                <w:sz w:val="24"/>
                <w:szCs w:val="24"/>
              </w:rPr>
              <w:t xml:space="preserve"> Access</w:t>
            </w:r>
          </w:p>
        </w:tc>
      </w:tr>
      <w:tr w:rsidR="001D0161" w14:paraId="0F832D7A" w14:textId="77777777" w:rsidTr="005E7966">
        <w:tc>
          <w:tcPr>
            <w:tcW w:w="1555" w:type="dxa"/>
          </w:tcPr>
          <w:p w14:paraId="5B205DC3" w14:textId="6EB43C26" w:rsidR="001D0161" w:rsidRPr="001D0161" w:rsidRDefault="001D0161" w:rsidP="001D0161">
            <w:pPr>
              <w:spacing w:before="119"/>
              <w:rPr>
                <w:rFonts w:ascii="Times New Roman" w:hAnsi="Times New Roman" w:cs="Times New Roman"/>
                <w:bCs/>
                <w:sz w:val="24"/>
                <w:szCs w:val="24"/>
              </w:rPr>
            </w:pPr>
            <w:r>
              <w:rPr>
                <w:rFonts w:ascii="Times New Roman" w:hAnsi="Times New Roman" w:cs="Times New Roman"/>
                <w:bCs/>
                <w:sz w:val="24"/>
                <w:szCs w:val="24"/>
              </w:rPr>
              <w:t>ADC</w:t>
            </w:r>
          </w:p>
        </w:tc>
        <w:tc>
          <w:tcPr>
            <w:tcW w:w="6939" w:type="dxa"/>
          </w:tcPr>
          <w:p w14:paraId="03B9F1F0" w14:textId="60AD84AC" w:rsidR="001D0161" w:rsidRPr="001D0161" w:rsidRDefault="005E7966" w:rsidP="001D0161">
            <w:pPr>
              <w:spacing w:before="119"/>
              <w:rPr>
                <w:rFonts w:ascii="Times New Roman" w:hAnsi="Times New Roman" w:cs="Times New Roman"/>
                <w:bCs/>
                <w:sz w:val="24"/>
                <w:szCs w:val="24"/>
              </w:rPr>
            </w:pPr>
            <w:proofErr w:type="spellStart"/>
            <w:r>
              <w:rPr>
                <w:rFonts w:ascii="Times New Roman" w:hAnsi="Times New Roman" w:cs="Times New Roman"/>
                <w:bCs/>
                <w:sz w:val="24"/>
                <w:szCs w:val="24"/>
              </w:rPr>
              <w:t>Analogic</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to</w:t>
            </w:r>
            <w:proofErr w:type="spellEnd"/>
            <w:r>
              <w:rPr>
                <w:rFonts w:ascii="Times New Roman" w:hAnsi="Times New Roman" w:cs="Times New Roman"/>
                <w:bCs/>
                <w:sz w:val="24"/>
                <w:szCs w:val="24"/>
              </w:rPr>
              <w:t xml:space="preserve"> digital converter</w:t>
            </w:r>
          </w:p>
        </w:tc>
      </w:tr>
      <w:tr w:rsidR="001D0161" w14:paraId="4D2982D7" w14:textId="77777777" w:rsidTr="005E7966">
        <w:tc>
          <w:tcPr>
            <w:tcW w:w="1555" w:type="dxa"/>
          </w:tcPr>
          <w:p w14:paraId="4AA7BC4E" w14:textId="66057526" w:rsidR="001D0161" w:rsidRPr="001D0161" w:rsidRDefault="001D0161" w:rsidP="001D0161">
            <w:pPr>
              <w:spacing w:before="119"/>
              <w:rPr>
                <w:rFonts w:ascii="Times New Roman" w:hAnsi="Times New Roman" w:cs="Times New Roman"/>
                <w:bCs/>
                <w:sz w:val="24"/>
                <w:szCs w:val="24"/>
              </w:rPr>
            </w:pPr>
            <w:r>
              <w:rPr>
                <w:rFonts w:ascii="Times New Roman" w:hAnsi="Times New Roman" w:cs="Times New Roman"/>
                <w:bCs/>
                <w:sz w:val="24"/>
                <w:szCs w:val="24"/>
              </w:rPr>
              <w:t>A/D</w:t>
            </w:r>
          </w:p>
        </w:tc>
        <w:tc>
          <w:tcPr>
            <w:tcW w:w="6939" w:type="dxa"/>
          </w:tcPr>
          <w:p w14:paraId="1FEFCA1D" w14:textId="69838F99" w:rsidR="001D0161" w:rsidRPr="001D0161" w:rsidRDefault="005E7966" w:rsidP="001D0161">
            <w:pPr>
              <w:spacing w:before="119"/>
              <w:rPr>
                <w:rFonts w:ascii="Times New Roman" w:hAnsi="Times New Roman" w:cs="Times New Roman"/>
                <w:bCs/>
                <w:sz w:val="24"/>
                <w:szCs w:val="24"/>
              </w:rPr>
            </w:pPr>
            <w:r>
              <w:rPr>
                <w:rFonts w:ascii="Times New Roman" w:hAnsi="Times New Roman" w:cs="Times New Roman"/>
                <w:bCs/>
                <w:sz w:val="24"/>
                <w:szCs w:val="24"/>
              </w:rPr>
              <w:t>Analógico para digital</w:t>
            </w:r>
          </w:p>
        </w:tc>
      </w:tr>
      <w:tr w:rsidR="001D0161" w14:paraId="1B46D208" w14:textId="77777777" w:rsidTr="005E7966">
        <w:tc>
          <w:tcPr>
            <w:tcW w:w="1555" w:type="dxa"/>
          </w:tcPr>
          <w:p w14:paraId="4C8D56CF" w14:textId="08FEE887" w:rsidR="001D0161" w:rsidRPr="001D0161" w:rsidRDefault="001D0161" w:rsidP="001D0161">
            <w:pPr>
              <w:spacing w:before="119"/>
              <w:rPr>
                <w:rFonts w:ascii="Times New Roman" w:hAnsi="Times New Roman" w:cs="Times New Roman"/>
                <w:bCs/>
                <w:sz w:val="24"/>
                <w:szCs w:val="24"/>
              </w:rPr>
            </w:pPr>
            <w:r>
              <w:rPr>
                <w:rFonts w:ascii="Times New Roman" w:hAnsi="Times New Roman" w:cs="Times New Roman"/>
                <w:bCs/>
                <w:sz w:val="24"/>
                <w:szCs w:val="24"/>
              </w:rPr>
              <w:t>DOA</w:t>
            </w:r>
          </w:p>
        </w:tc>
        <w:tc>
          <w:tcPr>
            <w:tcW w:w="6939" w:type="dxa"/>
          </w:tcPr>
          <w:p w14:paraId="654821D5" w14:textId="06A9D676" w:rsidR="001D0161" w:rsidRPr="001D0161" w:rsidRDefault="005E7966" w:rsidP="001D0161">
            <w:pPr>
              <w:spacing w:before="119"/>
              <w:rPr>
                <w:rFonts w:ascii="Times New Roman" w:hAnsi="Times New Roman" w:cs="Times New Roman"/>
                <w:bCs/>
                <w:sz w:val="24"/>
                <w:szCs w:val="24"/>
              </w:rPr>
            </w:pPr>
            <w:r>
              <w:rPr>
                <w:rFonts w:ascii="Times New Roman" w:hAnsi="Times New Roman" w:cs="Times New Roman"/>
                <w:bCs/>
                <w:sz w:val="24"/>
                <w:szCs w:val="24"/>
              </w:rPr>
              <w:t xml:space="preserve">Direction </w:t>
            </w:r>
            <w:proofErr w:type="spellStart"/>
            <w:r>
              <w:rPr>
                <w:rFonts w:ascii="Times New Roman" w:hAnsi="Times New Roman" w:cs="Times New Roman"/>
                <w:bCs/>
                <w:sz w:val="24"/>
                <w:szCs w:val="24"/>
              </w:rPr>
              <w:t>of</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arrival</w:t>
            </w:r>
            <w:proofErr w:type="spellEnd"/>
          </w:p>
        </w:tc>
      </w:tr>
      <w:tr w:rsidR="001D0161" w14:paraId="77D4658B" w14:textId="77777777" w:rsidTr="005E7966">
        <w:tc>
          <w:tcPr>
            <w:tcW w:w="1555" w:type="dxa"/>
          </w:tcPr>
          <w:p w14:paraId="7EFA682A" w14:textId="499CF2E0" w:rsidR="001D0161" w:rsidRDefault="001D0161" w:rsidP="001D0161">
            <w:pPr>
              <w:spacing w:before="119"/>
              <w:rPr>
                <w:rFonts w:ascii="Times New Roman" w:hAnsi="Times New Roman" w:cs="Times New Roman"/>
                <w:bCs/>
                <w:sz w:val="24"/>
                <w:szCs w:val="24"/>
              </w:rPr>
            </w:pPr>
            <w:r>
              <w:rPr>
                <w:rFonts w:ascii="Times New Roman" w:hAnsi="Times New Roman" w:cs="Times New Roman"/>
                <w:bCs/>
                <w:sz w:val="24"/>
                <w:szCs w:val="24"/>
              </w:rPr>
              <w:t>FFT</w:t>
            </w:r>
          </w:p>
        </w:tc>
        <w:tc>
          <w:tcPr>
            <w:tcW w:w="6939" w:type="dxa"/>
          </w:tcPr>
          <w:p w14:paraId="677B14A8" w14:textId="44975428" w:rsidR="001D0161" w:rsidRPr="001D0161" w:rsidRDefault="005E7966" w:rsidP="001D0161">
            <w:pPr>
              <w:spacing w:before="119"/>
              <w:rPr>
                <w:rFonts w:ascii="Times New Roman" w:hAnsi="Times New Roman" w:cs="Times New Roman"/>
                <w:bCs/>
                <w:sz w:val="24"/>
                <w:szCs w:val="24"/>
              </w:rPr>
            </w:pPr>
            <w:r>
              <w:rPr>
                <w:rFonts w:ascii="Times New Roman" w:hAnsi="Times New Roman" w:cs="Times New Roman"/>
                <w:bCs/>
                <w:sz w:val="24"/>
                <w:szCs w:val="24"/>
              </w:rPr>
              <w:t xml:space="preserve">Fast Fourier </w:t>
            </w:r>
            <w:proofErr w:type="spellStart"/>
            <w:r>
              <w:rPr>
                <w:rFonts w:ascii="Times New Roman" w:hAnsi="Times New Roman" w:cs="Times New Roman"/>
                <w:bCs/>
                <w:sz w:val="24"/>
                <w:szCs w:val="24"/>
              </w:rPr>
              <w:t>Transform</w:t>
            </w:r>
            <w:proofErr w:type="spellEnd"/>
          </w:p>
        </w:tc>
      </w:tr>
      <w:tr w:rsidR="005E7966" w14:paraId="204ABC95" w14:textId="77777777" w:rsidTr="00B15A3B">
        <w:trPr>
          <w:trHeight w:val="80"/>
        </w:trPr>
        <w:tc>
          <w:tcPr>
            <w:tcW w:w="1555" w:type="dxa"/>
          </w:tcPr>
          <w:p w14:paraId="1E39ACFC" w14:textId="71EFB62E" w:rsidR="005E7966" w:rsidRDefault="005E7966" w:rsidP="001D0161">
            <w:pPr>
              <w:spacing w:before="119"/>
              <w:rPr>
                <w:rFonts w:ascii="Times New Roman" w:hAnsi="Times New Roman" w:cs="Times New Roman"/>
                <w:bCs/>
                <w:sz w:val="24"/>
                <w:szCs w:val="24"/>
              </w:rPr>
            </w:pPr>
            <w:r>
              <w:rPr>
                <w:rFonts w:ascii="Times New Roman" w:hAnsi="Times New Roman" w:cs="Times New Roman"/>
                <w:bCs/>
                <w:sz w:val="24"/>
                <w:szCs w:val="24"/>
              </w:rPr>
              <w:t>MATLAB</w:t>
            </w:r>
          </w:p>
        </w:tc>
        <w:tc>
          <w:tcPr>
            <w:tcW w:w="6939" w:type="dxa"/>
          </w:tcPr>
          <w:p w14:paraId="25AE06E1" w14:textId="0E5360B5" w:rsidR="005E7966" w:rsidRPr="001D0161" w:rsidRDefault="005E7966" w:rsidP="001D0161">
            <w:pPr>
              <w:spacing w:before="119"/>
              <w:rPr>
                <w:rFonts w:ascii="Times New Roman" w:hAnsi="Times New Roman" w:cs="Times New Roman"/>
                <w:bCs/>
                <w:sz w:val="24"/>
                <w:szCs w:val="24"/>
              </w:rPr>
            </w:pPr>
            <w:r>
              <w:rPr>
                <w:rFonts w:ascii="Times New Roman" w:hAnsi="Times New Roman" w:cs="Times New Roman"/>
                <w:bCs/>
                <w:sz w:val="24"/>
                <w:szCs w:val="24"/>
              </w:rPr>
              <w:t xml:space="preserve">Marca Registrada da </w:t>
            </w:r>
            <w:proofErr w:type="spellStart"/>
            <w:r>
              <w:rPr>
                <w:rFonts w:ascii="Times New Roman" w:hAnsi="Times New Roman" w:cs="Times New Roman"/>
                <w:bCs/>
                <w:sz w:val="24"/>
                <w:szCs w:val="24"/>
              </w:rPr>
              <w:t>MathWorks</w:t>
            </w:r>
            <w:proofErr w:type="spellEnd"/>
            <w:r>
              <w:rPr>
                <w:rFonts w:ascii="Times New Roman" w:hAnsi="Times New Roman" w:cs="Times New Roman"/>
                <w:bCs/>
                <w:sz w:val="24"/>
                <w:szCs w:val="24"/>
              </w:rPr>
              <w:t>, Inc</w:t>
            </w:r>
          </w:p>
        </w:tc>
      </w:tr>
      <w:tr w:rsidR="005E7966" w14:paraId="1026D687" w14:textId="77777777" w:rsidTr="005E7966">
        <w:tc>
          <w:tcPr>
            <w:tcW w:w="1555" w:type="dxa"/>
          </w:tcPr>
          <w:p w14:paraId="305E1175" w14:textId="3EB71218" w:rsidR="005E7966" w:rsidRDefault="005E7966" w:rsidP="001D0161">
            <w:pPr>
              <w:spacing w:before="119"/>
              <w:rPr>
                <w:rFonts w:ascii="Times New Roman" w:hAnsi="Times New Roman" w:cs="Times New Roman"/>
                <w:bCs/>
                <w:sz w:val="24"/>
                <w:szCs w:val="24"/>
              </w:rPr>
            </w:pPr>
            <w:r>
              <w:rPr>
                <w:rFonts w:ascii="Times New Roman" w:hAnsi="Times New Roman" w:cs="Times New Roman"/>
                <w:bCs/>
                <w:sz w:val="24"/>
                <w:szCs w:val="24"/>
              </w:rPr>
              <w:t>SPI</w:t>
            </w:r>
          </w:p>
        </w:tc>
        <w:tc>
          <w:tcPr>
            <w:tcW w:w="6939" w:type="dxa"/>
          </w:tcPr>
          <w:p w14:paraId="23D07BB7" w14:textId="3876D8F2" w:rsidR="005E7966" w:rsidRPr="001D0161" w:rsidRDefault="005E7966" w:rsidP="001D0161">
            <w:pPr>
              <w:spacing w:before="119"/>
              <w:rPr>
                <w:rFonts w:ascii="Times New Roman" w:hAnsi="Times New Roman" w:cs="Times New Roman"/>
                <w:bCs/>
                <w:sz w:val="24"/>
                <w:szCs w:val="24"/>
              </w:rPr>
            </w:pPr>
            <w:r>
              <w:rPr>
                <w:rFonts w:ascii="Times New Roman" w:hAnsi="Times New Roman" w:cs="Times New Roman"/>
                <w:bCs/>
                <w:sz w:val="24"/>
                <w:szCs w:val="24"/>
              </w:rPr>
              <w:t xml:space="preserve">Serial </w:t>
            </w:r>
            <w:proofErr w:type="spellStart"/>
            <w:r>
              <w:rPr>
                <w:rFonts w:ascii="Times New Roman" w:hAnsi="Times New Roman" w:cs="Times New Roman"/>
                <w:bCs/>
                <w:sz w:val="24"/>
                <w:szCs w:val="24"/>
              </w:rPr>
              <w:t>Peripheral</w:t>
            </w:r>
            <w:proofErr w:type="spellEnd"/>
            <w:r>
              <w:rPr>
                <w:rFonts w:ascii="Times New Roman" w:hAnsi="Times New Roman" w:cs="Times New Roman"/>
                <w:bCs/>
                <w:sz w:val="24"/>
                <w:szCs w:val="24"/>
              </w:rPr>
              <w:t xml:space="preserve"> Interface</w:t>
            </w:r>
          </w:p>
        </w:tc>
      </w:tr>
      <w:tr w:rsidR="00802C87" w14:paraId="6A69B304" w14:textId="77777777" w:rsidTr="005E7966">
        <w:tc>
          <w:tcPr>
            <w:tcW w:w="1555" w:type="dxa"/>
          </w:tcPr>
          <w:p w14:paraId="2B796DDE" w14:textId="6ACAEC2C" w:rsidR="00802C87" w:rsidRDefault="00802C87" w:rsidP="001D0161">
            <w:pPr>
              <w:spacing w:before="119"/>
              <w:rPr>
                <w:rFonts w:ascii="Times New Roman" w:hAnsi="Times New Roman" w:cs="Times New Roman"/>
                <w:bCs/>
                <w:sz w:val="24"/>
                <w:szCs w:val="24"/>
              </w:rPr>
            </w:pPr>
            <w:r>
              <w:rPr>
                <w:rFonts w:ascii="Times New Roman" w:hAnsi="Times New Roman" w:cs="Times New Roman"/>
                <w:bCs/>
                <w:sz w:val="24"/>
                <w:szCs w:val="24"/>
              </w:rPr>
              <w:t>LCD</w:t>
            </w:r>
          </w:p>
        </w:tc>
        <w:tc>
          <w:tcPr>
            <w:tcW w:w="6939" w:type="dxa"/>
          </w:tcPr>
          <w:p w14:paraId="6C789E9C" w14:textId="3838BF00" w:rsidR="00802C87" w:rsidRDefault="00802C87" w:rsidP="001D0161">
            <w:pPr>
              <w:spacing w:before="119"/>
              <w:rPr>
                <w:rFonts w:ascii="Times New Roman" w:hAnsi="Times New Roman" w:cs="Times New Roman"/>
                <w:bCs/>
                <w:sz w:val="24"/>
                <w:szCs w:val="24"/>
              </w:rPr>
            </w:pPr>
            <w:proofErr w:type="spellStart"/>
            <w:r w:rsidRPr="00802C87">
              <w:rPr>
                <w:rFonts w:ascii="Times New Roman" w:hAnsi="Times New Roman" w:cs="Times New Roman"/>
                <w:bCs/>
                <w:sz w:val="24"/>
                <w:szCs w:val="24"/>
              </w:rPr>
              <w:t>Liquid</w:t>
            </w:r>
            <w:proofErr w:type="spellEnd"/>
            <w:r w:rsidRPr="00802C87">
              <w:rPr>
                <w:rFonts w:ascii="Times New Roman" w:hAnsi="Times New Roman" w:cs="Times New Roman"/>
                <w:bCs/>
                <w:sz w:val="24"/>
                <w:szCs w:val="24"/>
              </w:rPr>
              <w:t xml:space="preserve"> Cristal Display</w:t>
            </w:r>
          </w:p>
        </w:tc>
      </w:tr>
      <w:tr w:rsidR="005E7966" w14:paraId="4123DF5F" w14:textId="77777777" w:rsidTr="005E7966">
        <w:tc>
          <w:tcPr>
            <w:tcW w:w="1555" w:type="dxa"/>
          </w:tcPr>
          <w:p w14:paraId="55A952DD" w14:textId="7DDF4F48" w:rsidR="005E7966" w:rsidRDefault="005E7966" w:rsidP="001D0161">
            <w:pPr>
              <w:spacing w:before="119"/>
              <w:rPr>
                <w:rFonts w:ascii="Times New Roman" w:hAnsi="Times New Roman" w:cs="Times New Roman"/>
                <w:bCs/>
                <w:sz w:val="24"/>
                <w:szCs w:val="24"/>
              </w:rPr>
            </w:pPr>
            <w:r>
              <w:rPr>
                <w:rFonts w:ascii="Times New Roman" w:hAnsi="Times New Roman" w:cs="Times New Roman"/>
                <w:bCs/>
                <w:sz w:val="24"/>
                <w:szCs w:val="24"/>
              </w:rPr>
              <w:t>GPIO</w:t>
            </w:r>
          </w:p>
        </w:tc>
        <w:tc>
          <w:tcPr>
            <w:tcW w:w="6939" w:type="dxa"/>
          </w:tcPr>
          <w:p w14:paraId="5BDCCFFC" w14:textId="0C8DF776" w:rsidR="005D7678" w:rsidRPr="001D0161" w:rsidRDefault="005E7966" w:rsidP="001D0161">
            <w:pPr>
              <w:spacing w:before="119"/>
              <w:rPr>
                <w:rFonts w:ascii="Times New Roman" w:hAnsi="Times New Roman" w:cs="Times New Roman"/>
                <w:bCs/>
                <w:sz w:val="24"/>
                <w:szCs w:val="24"/>
              </w:rPr>
            </w:pPr>
            <w:r>
              <w:rPr>
                <w:rFonts w:ascii="Times New Roman" w:hAnsi="Times New Roman" w:cs="Times New Roman"/>
                <w:bCs/>
                <w:sz w:val="24"/>
                <w:szCs w:val="24"/>
              </w:rPr>
              <w:t xml:space="preserve">General </w:t>
            </w:r>
            <w:proofErr w:type="spellStart"/>
            <w:r>
              <w:rPr>
                <w:rFonts w:ascii="Times New Roman" w:hAnsi="Times New Roman" w:cs="Times New Roman"/>
                <w:bCs/>
                <w:sz w:val="24"/>
                <w:szCs w:val="24"/>
              </w:rPr>
              <w:t>Purpose</w:t>
            </w:r>
            <w:proofErr w:type="spellEnd"/>
            <w:r>
              <w:rPr>
                <w:rFonts w:ascii="Times New Roman" w:hAnsi="Times New Roman" w:cs="Times New Roman"/>
                <w:bCs/>
                <w:sz w:val="24"/>
                <w:szCs w:val="24"/>
              </w:rPr>
              <w:t xml:space="preserve"> Input/Output</w:t>
            </w:r>
          </w:p>
        </w:tc>
      </w:tr>
    </w:tbl>
    <w:p w14:paraId="7961D396" w14:textId="77777777" w:rsidR="00174177" w:rsidRDefault="00174177" w:rsidP="001D0161">
      <w:pPr>
        <w:spacing w:before="119"/>
        <w:rPr>
          <w:rFonts w:ascii="Times New Roman" w:hAnsi="Times New Roman" w:cs="Times New Roman"/>
          <w:bCs/>
          <w:sz w:val="24"/>
          <w:szCs w:val="24"/>
        </w:rPr>
      </w:pPr>
    </w:p>
    <w:p w14:paraId="2FFB459E" w14:textId="55AA9DC8" w:rsidR="005D7678" w:rsidRPr="000C4310" w:rsidRDefault="000C4310" w:rsidP="005D7678">
      <w:pPr>
        <w:rPr>
          <w:rFonts w:ascii="Times New Roman" w:hAnsi="Times New Roman" w:cs="Times New Roman"/>
          <w:sz w:val="24"/>
          <w:szCs w:val="24"/>
        </w:rPr>
      </w:pPr>
      <w:r>
        <w:rPr>
          <w:rFonts w:ascii="Times New Roman" w:hAnsi="Times New Roman" w:cs="Times New Roman"/>
          <w:sz w:val="24"/>
          <w:szCs w:val="24"/>
        </w:rPr>
        <w:br w:type="page"/>
      </w:r>
    </w:p>
    <w:p w14:paraId="03EF97C6" w14:textId="65D2F1E3" w:rsidR="005D7678" w:rsidRDefault="005D7678" w:rsidP="005D7678">
      <w:pPr>
        <w:pStyle w:val="Ttulo"/>
      </w:pPr>
      <w:r>
        <w:lastRenderedPageBreak/>
        <w:t>Sumário</w:t>
      </w:r>
    </w:p>
    <w:p w14:paraId="671C4EFA" w14:textId="77777777" w:rsidR="005D7678" w:rsidRDefault="005D7678" w:rsidP="005D7678">
      <w:pPr>
        <w:rPr>
          <w:rFonts w:ascii="Times New Roman" w:hAnsi="Times New Roman" w:cs="Times New Roman"/>
          <w:bCs/>
          <w:sz w:val="24"/>
          <w:szCs w:val="24"/>
        </w:rPr>
      </w:pPr>
    </w:p>
    <w:p w14:paraId="0B12434F" w14:textId="569A8978" w:rsidR="00BC390A" w:rsidRDefault="005D7678">
      <w:pPr>
        <w:pStyle w:val="Sumrio1"/>
        <w:rPr>
          <w:rFonts w:asciiTheme="minorHAnsi" w:eastAsiaTheme="minorEastAsia" w:hAnsiTheme="minorHAnsi" w:cstheme="minorBidi"/>
          <w:b w:val="0"/>
          <w:bCs w:val="0"/>
          <w:caps w:val="0"/>
          <w:sz w:val="22"/>
          <w:szCs w:val="22"/>
          <w:lang w:eastAsia="pt-BR"/>
        </w:rPr>
      </w:pPr>
      <w:r>
        <w:fldChar w:fldCharType="begin"/>
      </w:r>
      <w:r>
        <w:instrText xml:space="preserve"> TOC \o "1-4" \h \z \u </w:instrText>
      </w:r>
      <w:r>
        <w:fldChar w:fldCharType="separate"/>
      </w:r>
      <w:hyperlink w:anchor="_Toc86757926" w:history="1">
        <w:r w:rsidR="00BC390A" w:rsidRPr="00BB46B5">
          <w:rPr>
            <w:rStyle w:val="Hyperlink"/>
          </w:rPr>
          <w:t>1</w:t>
        </w:r>
        <w:r w:rsidR="00BC390A">
          <w:rPr>
            <w:rFonts w:asciiTheme="minorHAnsi" w:eastAsiaTheme="minorEastAsia" w:hAnsiTheme="minorHAnsi" w:cstheme="minorBidi"/>
            <w:b w:val="0"/>
            <w:bCs w:val="0"/>
            <w:caps w:val="0"/>
            <w:sz w:val="22"/>
            <w:szCs w:val="22"/>
            <w:lang w:eastAsia="pt-BR"/>
          </w:rPr>
          <w:tab/>
        </w:r>
        <w:r w:rsidR="00BC390A" w:rsidRPr="00BB46B5">
          <w:rPr>
            <w:rStyle w:val="Hyperlink"/>
          </w:rPr>
          <w:t>INTRODUÇÃO</w:t>
        </w:r>
        <w:r w:rsidR="00BC390A">
          <w:rPr>
            <w:webHidden/>
          </w:rPr>
          <w:tab/>
        </w:r>
        <w:r w:rsidR="00BC390A">
          <w:rPr>
            <w:webHidden/>
          </w:rPr>
          <w:fldChar w:fldCharType="begin"/>
        </w:r>
        <w:r w:rsidR="00BC390A">
          <w:rPr>
            <w:webHidden/>
          </w:rPr>
          <w:instrText xml:space="preserve"> PAGEREF _Toc86757926 \h </w:instrText>
        </w:r>
        <w:r w:rsidR="00BC390A">
          <w:rPr>
            <w:webHidden/>
          </w:rPr>
        </w:r>
        <w:r w:rsidR="00BC390A">
          <w:rPr>
            <w:webHidden/>
          </w:rPr>
          <w:fldChar w:fldCharType="separate"/>
        </w:r>
        <w:r w:rsidR="00BC390A">
          <w:rPr>
            <w:webHidden/>
          </w:rPr>
          <w:t>11</w:t>
        </w:r>
        <w:r w:rsidR="00BC390A">
          <w:rPr>
            <w:webHidden/>
          </w:rPr>
          <w:fldChar w:fldCharType="end"/>
        </w:r>
      </w:hyperlink>
    </w:p>
    <w:p w14:paraId="56ACEC0A" w14:textId="7E0EC911" w:rsidR="00BC390A" w:rsidRDefault="004828AC">
      <w:pPr>
        <w:pStyle w:val="Sumrio2"/>
        <w:rPr>
          <w:rFonts w:asciiTheme="minorHAnsi" w:eastAsiaTheme="minorEastAsia" w:hAnsiTheme="minorHAnsi" w:cstheme="minorBidi"/>
          <w:caps w:val="0"/>
          <w:sz w:val="22"/>
          <w:szCs w:val="22"/>
          <w:lang w:eastAsia="pt-BR"/>
        </w:rPr>
      </w:pPr>
      <w:hyperlink w:anchor="_Toc86757927" w:history="1">
        <w:r w:rsidR="00BC390A" w:rsidRPr="00BB46B5">
          <w:rPr>
            <w:rStyle w:val="Hyperlink"/>
          </w:rPr>
          <w:t>1.1</w:t>
        </w:r>
        <w:r w:rsidR="00BC390A">
          <w:rPr>
            <w:rFonts w:asciiTheme="minorHAnsi" w:eastAsiaTheme="minorEastAsia" w:hAnsiTheme="minorHAnsi" w:cstheme="minorBidi"/>
            <w:caps w:val="0"/>
            <w:sz w:val="22"/>
            <w:szCs w:val="22"/>
            <w:lang w:eastAsia="pt-BR"/>
          </w:rPr>
          <w:tab/>
        </w:r>
        <w:r w:rsidR="00BC390A" w:rsidRPr="00BB46B5">
          <w:rPr>
            <w:rStyle w:val="Hyperlink"/>
          </w:rPr>
          <w:t>OBJETIVO</w:t>
        </w:r>
        <w:r w:rsidR="00BC390A">
          <w:rPr>
            <w:webHidden/>
          </w:rPr>
          <w:tab/>
        </w:r>
        <w:r w:rsidR="00BC390A">
          <w:rPr>
            <w:webHidden/>
          </w:rPr>
          <w:fldChar w:fldCharType="begin"/>
        </w:r>
        <w:r w:rsidR="00BC390A">
          <w:rPr>
            <w:webHidden/>
          </w:rPr>
          <w:instrText xml:space="preserve"> PAGEREF _Toc86757927 \h </w:instrText>
        </w:r>
        <w:r w:rsidR="00BC390A">
          <w:rPr>
            <w:webHidden/>
          </w:rPr>
        </w:r>
        <w:r w:rsidR="00BC390A">
          <w:rPr>
            <w:webHidden/>
          </w:rPr>
          <w:fldChar w:fldCharType="separate"/>
        </w:r>
        <w:r w:rsidR="00BC390A">
          <w:rPr>
            <w:webHidden/>
          </w:rPr>
          <w:t>11</w:t>
        </w:r>
        <w:r w:rsidR="00BC390A">
          <w:rPr>
            <w:webHidden/>
          </w:rPr>
          <w:fldChar w:fldCharType="end"/>
        </w:r>
      </w:hyperlink>
    </w:p>
    <w:p w14:paraId="42E81A44" w14:textId="1C7B24BF" w:rsidR="00BC390A" w:rsidRDefault="004828AC">
      <w:pPr>
        <w:pStyle w:val="Sumrio2"/>
        <w:rPr>
          <w:rFonts w:asciiTheme="minorHAnsi" w:eastAsiaTheme="minorEastAsia" w:hAnsiTheme="minorHAnsi" w:cstheme="minorBidi"/>
          <w:caps w:val="0"/>
          <w:sz w:val="22"/>
          <w:szCs w:val="22"/>
          <w:lang w:eastAsia="pt-BR"/>
        </w:rPr>
      </w:pPr>
      <w:hyperlink w:anchor="_Toc86757928" w:history="1">
        <w:r w:rsidR="00BC390A" w:rsidRPr="00BB46B5">
          <w:rPr>
            <w:rStyle w:val="Hyperlink"/>
            <w:bCs/>
          </w:rPr>
          <w:t>1.2</w:t>
        </w:r>
        <w:r w:rsidR="00BC390A">
          <w:rPr>
            <w:rFonts w:asciiTheme="minorHAnsi" w:eastAsiaTheme="minorEastAsia" w:hAnsiTheme="minorHAnsi" w:cstheme="minorBidi"/>
            <w:caps w:val="0"/>
            <w:sz w:val="22"/>
            <w:szCs w:val="22"/>
            <w:lang w:eastAsia="pt-BR"/>
          </w:rPr>
          <w:tab/>
        </w:r>
        <w:r w:rsidR="00BC390A" w:rsidRPr="00BB46B5">
          <w:rPr>
            <w:rStyle w:val="Hyperlink"/>
          </w:rPr>
          <w:t>ORGANIZAÇÃO DO TRABALHO</w:t>
        </w:r>
        <w:r w:rsidR="00BC390A">
          <w:rPr>
            <w:webHidden/>
          </w:rPr>
          <w:tab/>
        </w:r>
        <w:r w:rsidR="00BC390A">
          <w:rPr>
            <w:webHidden/>
          </w:rPr>
          <w:fldChar w:fldCharType="begin"/>
        </w:r>
        <w:r w:rsidR="00BC390A">
          <w:rPr>
            <w:webHidden/>
          </w:rPr>
          <w:instrText xml:space="preserve"> PAGEREF _Toc86757928 \h </w:instrText>
        </w:r>
        <w:r w:rsidR="00BC390A">
          <w:rPr>
            <w:webHidden/>
          </w:rPr>
        </w:r>
        <w:r w:rsidR="00BC390A">
          <w:rPr>
            <w:webHidden/>
          </w:rPr>
          <w:fldChar w:fldCharType="separate"/>
        </w:r>
        <w:r w:rsidR="00BC390A">
          <w:rPr>
            <w:webHidden/>
          </w:rPr>
          <w:t>12</w:t>
        </w:r>
        <w:r w:rsidR="00BC390A">
          <w:rPr>
            <w:webHidden/>
          </w:rPr>
          <w:fldChar w:fldCharType="end"/>
        </w:r>
      </w:hyperlink>
    </w:p>
    <w:p w14:paraId="5D448C5A" w14:textId="3468FF87" w:rsidR="00BC390A" w:rsidRDefault="004828AC">
      <w:pPr>
        <w:pStyle w:val="Sumrio3"/>
        <w:rPr>
          <w:rFonts w:asciiTheme="minorHAnsi" w:eastAsiaTheme="minorEastAsia" w:hAnsiTheme="minorHAnsi" w:cstheme="minorBidi"/>
          <w:b w:val="0"/>
          <w:bCs w:val="0"/>
          <w:sz w:val="22"/>
          <w:szCs w:val="22"/>
          <w:lang w:eastAsia="pt-BR"/>
        </w:rPr>
      </w:pPr>
      <w:hyperlink w:anchor="_Toc86757929" w:history="1">
        <w:r w:rsidR="00BC390A" w:rsidRPr="00BB46B5">
          <w:rPr>
            <w:rStyle w:val="Hyperlink"/>
          </w:rPr>
          <w:t>1.2.1</w:t>
        </w:r>
        <w:r w:rsidR="00BC390A">
          <w:rPr>
            <w:rFonts w:asciiTheme="minorHAnsi" w:eastAsiaTheme="minorEastAsia" w:hAnsiTheme="minorHAnsi" w:cstheme="minorBidi"/>
            <w:b w:val="0"/>
            <w:bCs w:val="0"/>
            <w:sz w:val="22"/>
            <w:szCs w:val="22"/>
            <w:lang w:eastAsia="pt-BR"/>
          </w:rPr>
          <w:tab/>
        </w:r>
        <w:r w:rsidR="00BC390A" w:rsidRPr="00BB46B5">
          <w:rPr>
            <w:rStyle w:val="Hyperlink"/>
          </w:rPr>
          <w:t>Ponto de partida</w:t>
        </w:r>
        <w:r w:rsidR="00BC390A">
          <w:rPr>
            <w:webHidden/>
          </w:rPr>
          <w:tab/>
        </w:r>
        <w:r w:rsidR="00BC390A">
          <w:rPr>
            <w:webHidden/>
          </w:rPr>
          <w:fldChar w:fldCharType="begin"/>
        </w:r>
        <w:r w:rsidR="00BC390A">
          <w:rPr>
            <w:webHidden/>
          </w:rPr>
          <w:instrText xml:space="preserve"> PAGEREF _Toc86757929 \h </w:instrText>
        </w:r>
        <w:r w:rsidR="00BC390A">
          <w:rPr>
            <w:webHidden/>
          </w:rPr>
        </w:r>
        <w:r w:rsidR="00BC390A">
          <w:rPr>
            <w:webHidden/>
          </w:rPr>
          <w:fldChar w:fldCharType="separate"/>
        </w:r>
        <w:r w:rsidR="00BC390A">
          <w:rPr>
            <w:webHidden/>
          </w:rPr>
          <w:t>13</w:t>
        </w:r>
        <w:r w:rsidR="00BC390A">
          <w:rPr>
            <w:webHidden/>
          </w:rPr>
          <w:fldChar w:fldCharType="end"/>
        </w:r>
      </w:hyperlink>
    </w:p>
    <w:p w14:paraId="29C936E2" w14:textId="76381A3B" w:rsidR="00BC390A" w:rsidRDefault="004828AC">
      <w:pPr>
        <w:pStyle w:val="Sumrio1"/>
        <w:rPr>
          <w:rFonts w:asciiTheme="minorHAnsi" w:eastAsiaTheme="minorEastAsia" w:hAnsiTheme="minorHAnsi" w:cstheme="minorBidi"/>
          <w:b w:val="0"/>
          <w:bCs w:val="0"/>
          <w:caps w:val="0"/>
          <w:sz w:val="22"/>
          <w:szCs w:val="22"/>
          <w:lang w:eastAsia="pt-BR"/>
        </w:rPr>
      </w:pPr>
      <w:hyperlink w:anchor="_Toc86757930" w:history="1">
        <w:r w:rsidR="00BC390A" w:rsidRPr="00BB46B5">
          <w:rPr>
            <w:rStyle w:val="Hyperlink"/>
          </w:rPr>
          <w:t>2</w:t>
        </w:r>
        <w:r w:rsidR="00BC390A">
          <w:rPr>
            <w:rFonts w:asciiTheme="minorHAnsi" w:eastAsiaTheme="minorEastAsia" w:hAnsiTheme="minorHAnsi" w:cstheme="minorBidi"/>
            <w:b w:val="0"/>
            <w:bCs w:val="0"/>
            <w:caps w:val="0"/>
            <w:sz w:val="22"/>
            <w:szCs w:val="22"/>
            <w:lang w:eastAsia="pt-BR"/>
          </w:rPr>
          <w:tab/>
        </w:r>
        <w:r w:rsidR="00BC390A" w:rsidRPr="00BB46B5">
          <w:rPr>
            <w:rStyle w:val="Hyperlink"/>
          </w:rPr>
          <w:t>EMBASAMENTO TEÓRICO</w:t>
        </w:r>
        <w:r w:rsidR="00BC390A">
          <w:rPr>
            <w:webHidden/>
          </w:rPr>
          <w:tab/>
        </w:r>
        <w:r w:rsidR="00BC390A">
          <w:rPr>
            <w:webHidden/>
          </w:rPr>
          <w:fldChar w:fldCharType="begin"/>
        </w:r>
        <w:r w:rsidR="00BC390A">
          <w:rPr>
            <w:webHidden/>
          </w:rPr>
          <w:instrText xml:space="preserve"> PAGEREF _Toc86757930 \h </w:instrText>
        </w:r>
        <w:r w:rsidR="00BC390A">
          <w:rPr>
            <w:webHidden/>
          </w:rPr>
        </w:r>
        <w:r w:rsidR="00BC390A">
          <w:rPr>
            <w:webHidden/>
          </w:rPr>
          <w:fldChar w:fldCharType="separate"/>
        </w:r>
        <w:r w:rsidR="00BC390A">
          <w:rPr>
            <w:webHidden/>
          </w:rPr>
          <w:t>14</w:t>
        </w:r>
        <w:r w:rsidR="00BC390A">
          <w:rPr>
            <w:webHidden/>
          </w:rPr>
          <w:fldChar w:fldCharType="end"/>
        </w:r>
      </w:hyperlink>
    </w:p>
    <w:p w14:paraId="274B3BF1" w14:textId="75967FE6" w:rsidR="00BC390A" w:rsidRDefault="004828AC">
      <w:pPr>
        <w:pStyle w:val="Sumrio2"/>
        <w:rPr>
          <w:rFonts w:asciiTheme="minorHAnsi" w:eastAsiaTheme="minorEastAsia" w:hAnsiTheme="minorHAnsi" w:cstheme="minorBidi"/>
          <w:caps w:val="0"/>
          <w:sz w:val="22"/>
          <w:szCs w:val="22"/>
          <w:lang w:eastAsia="pt-BR"/>
        </w:rPr>
      </w:pPr>
      <w:hyperlink w:anchor="_Toc86757931" w:history="1">
        <w:r w:rsidR="00BC390A" w:rsidRPr="00BB46B5">
          <w:rPr>
            <w:rStyle w:val="Hyperlink"/>
          </w:rPr>
          <w:t>2.1</w:t>
        </w:r>
        <w:r w:rsidR="00BC390A">
          <w:rPr>
            <w:rFonts w:asciiTheme="minorHAnsi" w:eastAsiaTheme="minorEastAsia" w:hAnsiTheme="minorHAnsi" w:cstheme="minorBidi"/>
            <w:caps w:val="0"/>
            <w:sz w:val="22"/>
            <w:szCs w:val="22"/>
            <w:lang w:eastAsia="pt-BR"/>
          </w:rPr>
          <w:tab/>
        </w:r>
        <w:r w:rsidR="00BC390A" w:rsidRPr="00BB46B5">
          <w:rPr>
            <w:rStyle w:val="Hyperlink"/>
          </w:rPr>
          <w:t>CARACTERIZAÇÃO Do sinal a ser utilizado pela fonte sonora E SUA CAPTAÇÃO/CONVERSÃO</w:t>
        </w:r>
        <w:r w:rsidR="00BC390A">
          <w:rPr>
            <w:webHidden/>
          </w:rPr>
          <w:tab/>
        </w:r>
        <w:r w:rsidR="00BC390A">
          <w:rPr>
            <w:webHidden/>
          </w:rPr>
          <w:fldChar w:fldCharType="begin"/>
        </w:r>
        <w:r w:rsidR="00BC390A">
          <w:rPr>
            <w:webHidden/>
          </w:rPr>
          <w:instrText xml:space="preserve"> PAGEREF _Toc86757931 \h </w:instrText>
        </w:r>
        <w:r w:rsidR="00BC390A">
          <w:rPr>
            <w:webHidden/>
          </w:rPr>
        </w:r>
        <w:r w:rsidR="00BC390A">
          <w:rPr>
            <w:webHidden/>
          </w:rPr>
          <w:fldChar w:fldCharType="separate"/>
        </w:r>
        <w:r w:rsidR="00BC390A">
          <w:rPr>
            <w:webHidden/>
          </w:rPr>
          <w:t>14</w:t>
        </w:r>
        <w:r w:rsidR="00BC390A">
          <w:rPr>
            <w:webHidden/>
          </w:rPr>
          <w:fldChar w:fldCharType="end"/>
        </w:r>
      </w:hyperlink>
    </w:p>
    <w:p w14:paraId="0C475D1A" w14:textId="1843210A" w:rsidR="00BC390A" w:rsidRDefault="004828AC">
      <w:pPr>
        <w:pStyle w:val="Sumrio2"/>
        <w:rPr>
          <w:rFonts w:asciiTheme="minorHAnsi" w:eastAsiaTheme="minorEastAsia" w:hAnsiTheme="minorHAnsi" w:cstheme="minorBidi"/>
          <w:caps w:val="0"/>
          <w:sz w:val="22"/>
          <w:szCs w:val="22"/>
          <w:lang w:eastAsia="pt-BR"/>
        </w:rPr>
      </w:pPr>
      <w:hyperlink w:anchor="_Toc86757932" w:history="1">
        <w:r w:rsidR="00BC390A" w:rsidRPr="00BB46B5">
          <w:rPr>
            <w:rStyle w:val="Hyperlink"/>
          </w:rPr>
          <w:t>2.2</w:t>
        </w:r>
        <w:r w:rsidR="00BC390A">
          <w:rPr>
            <w:rFonts w:asciiTheme="minorHAnsi" w:eastAsiaTheme="minorEastAsia" w:hAnsiTheme="minorHAnsi" w:cstheme="minorBidi"/>
            <w:caps w:val="0"/>
            <w:sz w:val="22"/>
            <w:szCs w:val="22"/>
            <w:lang w:eastAsia="pt-BR"/>
          </w:rPr>
          <w:tab/>
        </w:r>
        <w:r w:rsidR="00BC390A" w:rsidRPr="00BB46B5">
          <w:rPr>
            <w:rStyle w:val="Hyperlink"/>
          </w:rPr>
          <w:t>ARRANJO DOS MICROFONES</w:t>
        </w:r>
        <w:r w:rsidR="00BC390A">
          <w:rPr>
            <w:webHidden/>
          </w:rPr>
          <w:tab/>
        </w:r>
        <w:r w:rsidR="00BC390A">
          <w:rPr>
            <w:webHidden/>
          </w:rPr>
          <w:fldChar w:fldCharType="begin"/>
        </w:r>
        <w:r w:rsidR="00BC390A">
          <w:rPr>
            <w:webHidden/>
          </w:rPr>
          <w:instrText xml:space="preserve"> PAGEREF _Toc86757932 \h </w:instrText>
        </w:r>
        <w:r w:rsidR="00BC390A">
          <w:rPr>
            <w:webHidden/>
          </w:rPr>
        </w:r>
        <w:r w:rsidR="00BC390A">
          <w:rPr>
            <w:webHidden/>
          </w:rPr>
          <w:fldChar w:fldCharType="separate"/>
        </w:r>
        <w:r w:rsidR="00BC390A">
          <w:rPr>
            <w:webHidden/>
          </w:rPr>
          <w:t>15</w:t>
        </w:r>
        <w:r w:rsidR="00BC390A">
          <w:rPr>
            <w:webHidden/>
          </w:rPr>
          <w:fldChar w:fldCharType="end"/>
        </w:r>
      </w:hyperlink>
    </w:p>
    <w:p w14:paraId="28CB6C0A" w14:textId="35FEB0ED" w:rsidR="00BC390A" w:rsidRDefault="004828AC">
      <w:pPr>
        <w:pStyle w:val="Sumrio2"/>
        <w:rPr>
          <w:rFonts w:asciiTheme="minorHAnsi" w:eastAsiaTheme="minorEastAsia" w:hAnsiTheme="minorHAnsi" w:cstheme="minorBidi"/>
          <w:caps w:val="0"/>
          <w:sz w:val="22"/>
          <w:szCs w:val="22"/>
          <w:lang w:eastAsia="pt-BR"/>
        </w:rPr>
      </w:pPr>
      <w:hyperlink w:anchor="_Toc86757933" w:history="1">
        <w:r w:rsidR="00BC390A" w:rsidRPr="00BB46B5">
          <w:rPr>
            <w:rStyle w:val="Hyperlink"/>
          </w:rPr>
          <w:t>2.3</w:t>
        </w:r>
        <w:r w:rsidR="00BC390A">
          <w:rPr>
            <w:rFonts w:asciiTheme="minorHAnsi" w:eastAsiaTheme="minorEastAsia" w:hAnsiTheme="minorHAnsi" w:cstheme="minorBidi"/>
            <w:caps w:val="0"/>
            <w:sz w:val="22"/>
            <w:szCs w:val="22"/>
            <w:lang w:eastAsia="pt-BR"/>
          </w:rPr>
          <w:tab/>
        </w:r>
        <w:r w:rsidR="00BC390A" w:rsidRPr="00BB46B5">
          <w:rPr>
            <w:rStyle w:val="Hyperlink"/>
          </w:rPr>
          <w:t>DISTÂNCIA ENTRE OS MICROFONES</w:t>
        </w:r>
        <w:r w:rsidR="00BC390A">
          <w:rPr>
            <w:webHidden/>
          </w:rPr>
          <w:tab/>
        </w:r>
        <w:r w:rsidR="00BC390A">
          <w:rPr>
            <w:webHidden/>
          </w:rPr>
          <w:fldChar w:fldCharType="begin"/>
        </w:r>
        <w:r w:rsidR="00BC390A">
          <w:rPr>
            <w:webHidden/>
          </w:rPr>
          <w:instrText xml:space="preserve"> PAGEREF _Toc86757933 \h </w:instrText>
        </w:r>
        <w:r w:rsidR="00BC390A">
          <w:rPr>
            <w:webHidden/>
          </w:rPr>
        </w:r>
        <w:r w:rsidR="00BC390A">
          <w:rPr>
            <w:webHidden/>
          </w:rPr>
          <w:fldChar w:fldCharType="separate"/>
        </w:r>
        <w:r w:rsidR="00BC390A">
          <w:rPr>
            <w:webHidden/>
          </w:rPr>
          <w:t>17</w:t>
        </w:r>
        <w:r w:rsidR="00BC390A">
          <w:rPr>
            <w:webHidden/>
          </w:rPr>
          <w:fldChar w:fldCharType="end"/>
        </w:r>
      </w:hyperlink>
    </w:p>
    <w:p w14:paraId="1EFC7AF3" w14:textId="7D513ED2" w:rsidR="00BC390A" w:rsidRDefault="004828AC">
      <w:pPr>
        <w:pStyle w:val="Sumrio2"/>
        <w:rPr>
          <w:rFonts w:asciiTheme="minorHAnsi" w:eastAsiaTheme="minorEastAsia" w:hAnsiTheme="minorHAnsi" w:cstheme="minorBidi"/>
          <w:caps w:val="0"/>
          <w:sz w:val="22"/>
          <w:szCs w:val="22"/>
          <w:lang w:eastAsia="pt-BR"/>
        </w:rPr>
      </w:pPr>
      <w:hyperlink w:anchor="_Toc86757934" w:history="1">
        <w:r w:rsidR="00BC390A" w:rsidRPr="00BB46B5">
          <w:rPr>
            <w:rStyle w:val="Hyperlink"/>
          </w:rPr>
          <w:t>2.4</w:t>
        </w:r>
        <w:r w:rsidR="00BC390A">
          <w:rPr>
            <w:rFonts w:asciiTheme="minorHAnsi" w:eastAsiaTheme="minorEastAsia" w:hAnsiTheme="minorHAnsi" w:cstheme="minorBidi"/>
            <w:caps w:val="0"/>
            <w:sz w:val="22"/>
            <w:szCs w:val="22"/>
            <w:lang w:eastAsia="pt-BR"/>
          </w:rPr>
          <w:tab/>
        </w:r>
        <w:r w:rsidR="00BC390A" w:rsidRPr="00BB46B5">
          <w:rPr>
            <w:rStyle w:val="Hyperlink"/>
          </w:rPr>
          <w:t>ALIASING</w:t>
        </w:r>
        <w:r w:rsidR="00BC390A">
          <w:rPr>
            <w:webHidden/>
          </w:rPr>
          <w:tab/>
        </w:r>
        <w:r w:rsidR="00BC390A">
          <w:rPr>
            <w:webHidden/>
          </w:rPr>
          <w:fldChar w:fldCharType="begin"/>
        </w:r>
        <w:r w:rsidR="00BC390A">
          <w:rPr>
            <w:webHidden/>
          </w:rPr>
          <w:instrText xml:space="preserve"> PAGEREF _Toc86757934 \h </w:instrText>
        </w:r>
        <w:r w:rsidR="00BC390A">
          <w:rPr>
            <w:webHidden/>
          </w:rPr>
        </w:r>
        <w:r w:rsidR="00BC390A">
          <w:rPr>
            <w:webHidden/>
          </w:rPr>
          <w:fldChar w:fldCharType="separate"/>
        </w:r>
        <w:r w:rsidR="00BC390A">
          <w:rPr>
            <w:webHidden/>
          </w:rPr>
          <w:t>18</w:t>
        </w:r>
        <w:r w:rsidR="00BC390A">
          <w:rPr>
            <w:webHidden/>
          </w:rPr>
          <w:fldChar w:fldCharType="end"/>
        </w:r>
      </w:hyperlink>
    </w:p>
    <w:p w14:paraId="57058269" w14:textId="4F970BFD" w:rsidR="00BC390A" w:rsidRDefault="004828AC">
      <w:pPr>
        <w:pStyle w:val="Sumrio1"/>
        <w:rPr>
          <w:rFonts w:asciiTheme="minorHAnsi" w:eastAsiaTheme="minorEastAsia" w:hAnsiTheme="minorHAnsi" w:cstheme="minorBidi"/>
          <w:b w:val="0"/>
          <w:bCs w:val="0"/>
          <w:caps w:val="0"/>
          <w:sz w:val="22"/>
          <w:szCs w:val="22"/>
          <w:lang w:eastAsia="pt-BR"/>
        </w:rPr>
      </w:pPr>
      <w:hyperlink w:anchor="_Toc86757935" w:history="1">
        <w:r w:rsidR="00BC390A" w:rsidRPr="00BB46B5">
          <w:rPr>
            <w:rStyle w:val="Hyperlink"/>
          </w:rPr>
          <w:t>3</w:t>
        </w:r>
        <w:r w:rsidR="00BC390A">
          <w:rPr>
            <w:rFonts w:asciiTheme="minorHAnsi" w:eastAsiaTheme="minorEastAsia" w:hAnsiTheme="minorHAnsi" w:cstheme="minorBidi"/>
            <w:b w:val="0"/>
            <w:bCs w:val="0"/>
            <w:caps w:val="0"/>
            <w:sz w:val="22"/>
            <w:szCs w:val="22"/>
            <w:lang w:eastAsia="pt-BR"/>
          </w:rPr>
          <w:tab/>
        </w:r>
        <w:r w:rsidR="00BC390A" w:rsidRPr="00BB46B5">
          <w:rPr>
            <w:rStyle w:val="Hyperlink"/>
          </w:rPr>
          <w:t>HARDWARE</w:t>
        </w:r>
        <w:r w:rsidR="00BC390A">
          <w:rPr>
            <w:webHidden/>
          </w:rPr>
          <w:tab/>
        </w:r>
        <w:r w:rsidR="00BC390A">
          <w:rPr>
            <w:webHidden/>
          </w:rPr>
          <w:fldChar w:fldCharType="begin"/>
        </w:r>
        <w:r w:rsidR="00BC390A">
          <w:rPr>
            <w:webHidden/>
          </w:rPr>
          <w:instrText xml:space="preserve"> PAGEREF _Toc86757935 \h </w:instrText>
        </w:r>
        <w:r w:rsidR="00BC390A">
          <w:rPr>
            <w:webHidden/>
          </w:rPr>
        </w:r>
        <w:r w:rsidR="00BC390A">
          <w:rPr>
            <w:webHidden/>
          </w:rPr>
          <w:fldChar w:fldCharType="separate"/>
        </w:r>
        <w:r w:rsidR="00BC390A">
          <w:rPr>
            <w:webHidden/>
          </w:rPr>
          <w:t>20</w:t>
        </w:r>
        <w:r w:rsidR="00BC390A">
          <w:rPr>
            <w:webHidden/>
          </w:rPr>
          <w:fldChar w:fldCharType="end"/>
        </w:r>
      </w:hyperlink>
    </w:p>
    <w:p w14:paraId="0968D096" w14:textId="76CF04E3" w:rsidR="00BC390A" w:rsidRDefault="004828AC">
      <w:pPr>
        <w:pStyle w:val="Sumrio2"/>
        <w:rPr>
          <w:rFonts w:asciiTheme="minorHAnsi" w:eastAsiaTheme="minorEastAsia" w:hAnsiTheme="minorHAnsi" w:cstheme="minorBidi"/>
          <w:caps w:val="0"/>
          <w:sz w:val="22"/>
          <w:szCs w:val="22"/>
          <w:lang w:eastAsia="pt-BR"/>
        </w:rPr>
      </w:pPr>
      <w:hyperlink w:anchor="_Toc86757936" w:history="1">
        <w:r w:rsidR="00BC390A" w:rsidRPr="00BB46B5">
          <w:rPr>
            <w:rStyle w:val="Hyperlink"/>
          </w:rPr>
          <w:t>3.1</w:t>
        </w:r>
        <w:r w:rsidR="00BC390A">
          <w:rPr>
            <w:rFonts w:asciiTheme="minorHAnsi" w:eastAsiaTheme="minorEastAsia" w:hAnsiTheme="minorHAnsi" w:cstheme="minorBidi"/>
            <w:caps w:val="0"/>
            <w:sz w:val="22"/>
            <w:szCs w:val="22"/>
            <w:lang w:eastAsia="pt-BR"/>
          </w:rPr>
          <w:tab/>
        </w:r>
        <w:r w:rsidR="00BC390A" w:rsidRPr="00BB46B5">
          <w:rPr>
            <w:rStyle w:val="Hyperlink"/>
          </w:rPr>
          <w:t>MSP430F5529</w:t>
        </w:r>
        <w:r w:rsidR="00BC390A">
          <w:rPr>
            <w:webHidden/>
          </w:rPr>
          <w:tab/>
        </w:r>
        <w:r w:rsidR="00BC390A">
          <w:rPr>
            <w:webHidden/>
          </w:rPr>
          <w:fldChar w:fldCharType="begin"/>
        </w:r>
        <w:r w:rsidR="00BC390A">
          <w:rPr>
            <w:webHidden/>
          </w:rPr>
          <w:instrText xml:space="preserve"> PAGEREF _Toc86757936 \h </w:instrText>
        </w:r>
        <w:r w:rsidR="00BC390A">
          <w:rPr>
            <w:webHidden/>
          </w:rPr>
        </w:r>
        <w:r w:rsidR="00BC390A">
          <w:rPr>
            <w:webHidden/>
          </w:rPr>
          <w:fldChar w:fldCharType="separate"/>
        </w:r>
        <w:r w:rsidR="00BC390A">
          <w:rPr>
            <w:webHidden/>
          </w:rPr>
          <w:t>20</w:t>
        </w:r>
        <w:r w:rsidR="00BC390A">
          <w:rPr>
            <w:webHidden/>
          </w:rPr>
          <w:fldChar w:fldCharType="end"/>
        </w:r>
      </w:hyperlink>
    </w:p>
    <w:p w14:paraId="1516C730" w14:textId="787F6C48" w:rsidR="00BC390A" w:rsidRDefault="004828AC">
      <w:pPr>
        <w:pStyle w:val="Sumrio2"/>
        <w:rPr>
          <w:rFonts w:asciiTheme="minorHAnsi" w:eastAsiaTheme="minorEastAsia" w:hAnsiTheme="minorHAnsi" w:cstheme="minorBidi"/>
          <w:caps w:val="0"/>
          <w:sz w:val="22"/>
          <w:szCs w:val="22"/>
          <w:lang w:eastAsia="pt-BR"/>
        </w:rPr>
      </w:pPr>
      <w:hyperlink w:anchor="_Toc86757937" w:history="1">
        <w:r w:rsidR="00BC390A" w:rsidRPr="00BB46B5">
          <w:rPr>
            <w:rStyle w:val="Hyperlink"/>
          </w:rPr>
          <w:t>3.2</w:t>
        </w:r>
        <w:r w:rsidR="00BC390A">
          <w:rPr>
            <w:rFonts w:asciiTheme="minorHAnsi" w:eastAsiaTheme="minorEastAsia" w:hAnsiTheme="minorHAnsi" w:cstheme="minorBidi"/>
            <w:caps w:val="0"/>
            <w:sz w:val="22"/>
            <w:szCs w:val="22"/>
            <w:lang w:eastAsia="pt-BR"/>
          </w:rPr>
          <w:tab/>
        </w:r>
        <w:r w:rsidR="00BC390A" w:rsidRPr="00BB46B5">
          <w:rPr>
            <w:rStyle w:val="Hyperlink"/>
          </w:rPr>
          <w:t>MICROFONE E CIRCUITO DE PRÉ-AMPLIFICAÇÃO</w:t>
        </w:r>
        <w:r w:rsidR="00BC390A">
          <w:rPr>
            <w:webHidden/>
          </w:rPr>
          <w:tab/>
        </w:r>
        <w:r w:rsidR="00BC390A">
          <w:rPr>
            <w:webHidden/>
          </w:rPr>
          <w:fldChar w:fldCharType="begin"/>
        </w:r>
        <w:r w:rsidR="00BC390A">
          <w:rPr>
            <w:webHidden/>
          </w:rPr>
          <w:instrText xml:space="preserve"> PAGEREF _Toc86757937 \h </w:instrText>
        </w:r>
        <w:r w:rsidR="00BC390A">
          <w:rPr>
            <w:webHidden/>
          </w:rPr>
        </w:r>
        <w:r w:rsidR="00BC390A">
          <w:rPr>
            <w:webHidden/>
          </w:rPr>
          <w:fldChar w:fldCharType="separate"/>
        </w:r>
        <w:r w:rsidR="00BC390A">
          <w:rPr>
            <w:webHidden/>
          </w:rPr>
          <w:t>21</w:t>
        </w:r>
        <w:r w:rsidR="00BC390A">
          <w:rPr>
            <w:webHidden/>
          </w:rPr>
          <w:fldChar w:fldCharType="end"/>
        </w:r>
      </w:hyperlink>
    </w:p>
    <w:p w14:paraId="25E434DC" w14:textId="2EB87F53" w:rsidR="00BC390A" w:rsidRDefault="004828AC">
      <w:pPr>
        <w:pStyle w:val="Sumrio2"/>
        <w:rPr>
          <w:rFonts w:asciiTheme="minorHAnsi" w:eastAsiaTheme="minorEastAsia" w:hAnsiTheme="minorHAnsi" w:cstheme="minorBidi"/>
          <w:caps w:val="0"/>
          <w:sz w:val="22"/>
          <w:szCs w:val="22"/>
          <w:lang w:eastAsia="pt-BR"/>
        </w:rPr>
      </w:pPr>
      <w:hyperlink w:anchor="_Toc86757938" w:history="1">
        <w:r w:rsidR="00BC390A" w:rsidRPr="00BB46B5">
          <w:rPr>
            <w:rStyle w:val="Hyperlink"/>
          </w:rPr>
          <w:t>3.3</w:t>
        </w:r>
        <w:r w:rsidR="00BC390A">
          <w:rPr>
            <w:rFonts w:asciiTheme="minorHAnsi" w:eastAsiaTheme="minorEastAsia" w:hAnsiTheme="minorHAnsi" w:cstheme="minorBidi"/>
            <w:caps w:val="0"/>
            <w:sz w:val="22"/>
            <w:szCs w:val="22"/>
            <w:lang w:eastAsia="pt-BR"/>
          </w:rPr>
          <w:tab/>
        </w:r>
        <w:r w:rsidR="00BC390A" w:rsidRPr="00BB46B5">
          <w:rPr>
            <w:rStyle w:val="Hyperlink"/>
          </w:rPr>
          <w:t>MEMÓRIA EXTERNA</w:t>
        </w:r>
        <w:r w:rsidR="00BC390A">
          <w:rPr>
            <w:webHidden/>
          </w:rPr>
          <w:tab/>
        </w:r>
        <w:r w:rsidR="00BC390A">
          <w:rPr>
            <w:webHidden/>
          </w:rPr>
          <w:fldChar w:fldCharType="begin"/>
        </w:r>
        <w:r w:rsidR="00BC390A">
          <w:rPr>
            <w:webHidden/>
          </w:rPr>
          <w:instrText xml:space="preserve"> PAGEREF _Toc86757938 \h </w:instrText>
        </w:r>
        <w:r w:rsidR="00BC390A">
          <w:rPr>
            <w:webHidden/>
          </w:rPr>
        </w:r>
        <w:r w:rsidR="00BC390A">
          <w:rPr>
            <w:webHidden/>
          </w:rPr>
          <w:fldChar w:fldCharType="separate"/>
        </w:r>
        <w:r w:rsidR="00BC390A">
          <w:rPr>
            <w:webHidden/>
          </w:rPr>
          <w:t>24</w:t>
        </w:r>
        <w:r w:rsidR="00BC390A">
          <w:rPr>
            <w:webHidden/>
          </w:rPr>
          <w:fldChar w:fldCharType="end"/>
        </w:r>
      </w:hyperlink>
    </w:p>
    <w:p w14:paraId="3ECCAD25" w14:textId="5B4C6C82" w:rsidR="00BC390A" w:rsidRDefault="004828AC">
      <w:pPr>
        <w:pStyle w:val="Sumrio2"/>
        <w:rPr>
          <w:rFonts w:asciiTheme="minorHAnsi" w:eastAsiaTheme="minorEastAsia" w:hAnsiTheme="minorHAnsi" w:cstheme="minorBidi"/>
          <w:caps w:val="0"/>
          <w:sz w:val="22"/>
          <w:szCs w:val="22"/>
          <w:lang w:eastAsia="pt-BR"/>
        </w:rPr>
      </w:pPr>
      <w:hyperlink w:anchor="_Toc86757939" w:history="1">
        <w:r w:rsidR="00BC390A" w:rsidRPr="00BB46B5">
          <w:rPr>
            <w:rStyle w:val="Hyperlink"/>
          </w:rPr>
          <w:t>3.4</w:t>
        </w:r>
        <w:r w:rsidR="00BC390A">
          <w:rPr>
            <w:rFonts w:asciiTheme="minorHAnsi" w:eastAsiaTheme="minorEastAsia" w:hAnsiTheme="minorHAnsi" w:cstheme="minorBidi"/>
            <w:caps w:val="0"/>
            <w:sz w:val="22"/>
            <w:szCs w:val="22"/>
            <w:lang w:eastAsia="pt-BR"/>
          </w:rPr>
          <w:tab/>
        </w:r>
        <w:r w:rsidR="00BC390A" w:rsidRPr="00BB46B5">
          <w:rPr>
            <w:rStyle w:val="Hyperlink"/>
          </w:rPr>
          <w:t>BLUETOOTH</w:t>
        </w:r>
        <w:r w:rsidR="00BC390A">
          <w:rPr>
            <w:webHidden/>
          </w:rPr>
          <w:tab/>
        </w:r>
        <w:r w:rsidR="00BC390A">
          <w:rPr>
            <w:webHidden/>
          </w:rPr>
          <w:fldChar w:fldCharType="begin"/>
        </w:r>
        <w:r w:rsidR="00BC390A">
          <w:rPr>
            <w:webHidden/>
          </w:rPr>
          <w:instrText xml:space="preserve"> PAGEREF _Toc86757939 \h </w:instrText>
        </w:r>
        <w:r w:rsidR="00BC390A">
          <w:rPr>
            <w:webHidden/>
          </w:rPr>
        </w:r>
        <w:r w:rsidR="00BC390A">
          <w:rPr>
            <w:webHidden/>
          </w:rPr>
          <w:fldChar w:fldCharType="separate"/>
        </w:r>
        <w:r w:rsidR="00BC390A">
          <w:rPr>
            <w:webHidden/>
          </w:rPr>
          <w:t>26</w:t>
        </w:r>
        <w:r w:rsidR="00BC390A">
          <w:rPr>
            <w:webHidden/>
          </w:rPr>
          <w:fldChar w:fldCharType="end"/>
        </w:r>
      </w:hyperlink>
    </w:p>
    <w:p w14:paraId="4D1B3A62" w14:textId="4EE12868" w:rsidR="00BC390A" w:rsidRDefault="004828AC">
      <w:pPr>
        <w:pStyle w:val="Sumrio3"/>
        <w:rPr>
          <w:rFonts w:asciiTheme="minorHAnsi" w:eastAsiaTheme="minorEastAsia" w:hAnsiTheme="minorHAnsi" w:cstheme="minorBidi"/>
          <w:b w:val="0"/>
          <w:bCs w:val="0"/>
          <w:sz w:val="22"/>
          <w:szCs w:val="22"/>
          <w:lang w:eastAsia="pt-BR"/>
        </w:rPr>
      </w:pPr>
      <w:hyperlink w:anchor="_Toc86757940" w:history="1">
        <w:r w:rsidR="00BC390A" w:rsidRPr="00BB46B5">
          <w:rPr>
            <w:rStyle w:val="Hyperlink"/>
          </w:rPr>
          <w:t>3.4.1</w:t>
        </w:r>
        <w:r w:rsidR="00BC390A">
          <w:rPr>
            <w:rFonts w:asciiTheme="minorHAnsi" w:eastAsiaTheme="minorEastAsia" w:hAnsiTheme="minorHAnsi" w:cstheme="minorBidi"/>
            <w:b w:val="0"/>
            <w:bCs w:val="0"/>
            <w:sz w:val="22"/>
            <w:szCs w:val="22"/>
            <w:lang w:eastAsia="pt-BR"/>
          </w:rPr>
          <w:tab/>
        </w:r>
        <w:r w:rsidR="00BC390A" w:rsidRPr="00BB46B5">
          <w:rPr>
            <w:rStyle w:val="Hyperlink"/>
          </w:rPr>
          <w:t>Configuração do HC-05</w:t>
        </w:r>
        <w:r w:rsidR="00BC390A">
          <w:rPr>
            <w:webHidden/>
          </w:rPr>
          <w:tab/>
        </w:r>
        <w:r w:rsidR="00BC390A">
          <w:rPr>
            <w:webHidden/>
          </w:rPr>
          <w:fldChar w:fldCharType="begin"/>
        </w:r>
        <w:r w:rsidR="00BC390A">
          <w:rPr>
            <w:webHidden/>
          </w:rPr>
          <w:instrText xml:space="preserve"> PAGEREF _Toc86757940 \h </w:instrText>
        </w:r>
        <w:r w:rsidR="00BC390A">
          <w:rPr>
            <w:webHidden/>
          </w:rPr>
        </w:r>
        <w:r w:rsidR="00BC390A">
          <w:rPr>
            <w:webHidden/>
          </w:rPr>
          <w:fldChar w:fldCharType="separate"/>
        </w:r>
        <w:r w:rsidR="00BC390A">
          <w:rPr>
            <w:webHidden/>
          </w:rPr>
          <w:t>27</w:t>
        </w:r>
        <w:r w:rsidR="00BC390A">
          <w:rPr>
            <w:webHidden/>
          </w:rPr>
          <w:fldChar w:fldCharType="end"/>
        </w:r>
      </w:hyperlink>
    </w:p>
    <w:p w14:paraId="289BA88E" w14:textId="32B207CE" w:rsidR="00BC390A" w:rsidRDefault="004828AC">
      <w:pPr>
        <w:pStyle w:val="Sumrio1"/>
        <w:rPr>
          <w:rFonts w:asciiTheme="minorHAnsi" w:eastAsiaTheme="minorEastAsia" w:hAnsiTheme="minorHAnsi" w:cstheme="minorBidi"/>
          <w:b w:val="0"/>
          <w:bCs w:val="0"/>
          <w:caps w:val="0"/>
          <w:sz w:val="22"/>
          <w:szCs w:val="22"/>
          <w:lang w:eastAsia="pt-BR"/>
        </w:rPr>
      </w:pPr>
      <w:hyperlink w:anchor="_Toc86757941" w:history="1">
        <w:r w:rsidR="00BC390A" w:rsidRPr="00BB46B5">
          <w:rPr>
            <w:rStyle w:val="Hyperlink"/>
          </w:rPr>
          <w:t>4</w:t>
        </w:r>
        <w:r w:rsidR="00BC390A">
          <w:rPr>
            <w:rFonts w:asciiTheme="minorHAnsi" w:eastAsiaTheme="minorEastAsia" w:hAnsiTheme="minorHAnsi" w:cstheme="minorBidi"/>
            <w:b w:val="0"/>
            <w:bCs w:val="0"/>
            <w:caps w:val="0"/>
            <w:sz w:val="22"/>
            <w:szCs w:val="22"/>
            <w:lang w:eastAsia="pt-BR"/>
          </w:rPr>
          <w:tab/>
        </w:r>
        <w:r w:rsidR="00BC390A" w:rsidRPr="00BB46B5">
          <w:rPr>
            <w:rStyle w:val="Hyperlink"/>
          </w:rPr>
          <w:t>SOFTWARE PARA ESTIMATIVA DOA</w:t>
        </w:r>
        <w:r w:rsidR="00BC390A">
          <w:rPr>
            <w:webHidden/>
          </w:rPr>
          <w:tab/>
        </w:r>
        <w:r w:rsidR="00BC390A">
          <w:rPr>
            <w:webHidden/>
          </w:rPr>
          <w:fldChar w:fldCharType="begin"/>
        </w:r>
        <w:r w:rsidR="00BC390A">
          <w:rPr>
            <w:webHidden/>
          </w:rPr>
          <w:instrText xml:space="preserve"> PAGEREF _Toc86757941 \h </w:instrText>
        </w:r>
        <w:r w:rsidR="00BC390A">
          <w:rPr>
            <w:webHidden/>
          </w:rPr>
        </w:r>
        <w:r w:rsidR="00BC390A">
          <w:rPr>
            <w:webHidden/>
          </w:rPr>
          <w:fldChar w:fldCharType="separate"/>
        </w:r>
        <w:r w:rsidR="00BC390A">
          <w:rPr>
            <w:webHidden/>
          </w:rPr>
          <w:t>28</w:t>
        </w:r>
        <w:r w:rsidR="00BC390A">
          <w:rPr>
            <w:webHidden/>
          </w:rPr>
          <w:fldChar w:fldCharType="end"/>
        </w:r>
      </w:hyperlink>
    </w:p>
    <w:p w14:paraId="769E1916" w14:textId="5EBE3A1F" w:rsidR="00BC390A" w:rsidRDefault="004828AC">
      <w:pPr>
        <w:pStyle w:val="Sumrio2"/>
        <w:rPr>
          <w:rFonts w:asciiTheme="minorHAnsi" w:eastAsiaTheme="minorEastAsia" w:hAnsiTheme="minorHAnsi" w:cstheme="minorBidi"/>
          <w:caps w:val="0"/>
          <w:sz w:val="22"/>
          <w:szCs w:val="22"/>
          <w:lang w:eastAsia="pt-BR"/>
        </w:rPr>
      </w:pPr>
      <w:hyperlink w:anchor="_Toc86757942" w:history="1">
        <w:r w:rsidR="00BC390A" w:rsidRPr="00BB46B5">
          <w:rPr>
            <w:rStyle w:val="Hyperlink"/>
          </w:rPr>
          <w:t>4.1</w:t>
        </w:r>
        <w:r w:rsidR="00BC390A">
          <w:rPr>
            <w:rFonts w:asciiTheme="minorHAnsi" w:eastAsiaTheme="minorEastAsia" w:hAnsiTheme="minorHAnsi" w:cstheme="minorBidi"/>
            <w:caps w:val="0"/>
            <w:sz w:val="22"/>
            <w:szCs w:val="22"/>
            <w:lang w:eastAsia="pt-BR"/>
          </w:rPr>
          <w:tab/>
        </w:r>
        <w:r w:rsidR="00BC390A" w:rsidRPr="00BB46B5">
          <w:rPr>
            <w:rStyle w:val="Hyperlink"/>
          </w:rPr>
          <w:t>FIRMWARE</w:t>
        </w:r>
        <w:r w:rsidR="00BC390A">
          <w:rPr>
            <w:webHidden/>
          </w:rPr>
          <w:tab/>
        </w:r>
        <w:r w:rsidR="00BC390A">
          <w:rPr>
            <w:webHidden/>
          </w:rPr>
          <w:fldChar w:fldCharType="begin"/>
        </w:r>
        <w:r w:rsidR="00BC390A">
          <w:rPr>
            <w:webHidden/>
          </w:rPr>
          <w:instrText xml:space="preserve"> PAGEREF _Toc86757942 \h </w:instrText>
        </w:r>
        <w:r w:rsidR="00BC390A">
          <w:rPr>
            <w:webHidden/>
          </w:rPr>
        </w:r>
        <w:r w:rsidR="00BC390A">
          <w:rPr>
            <w:webHidden/>
          </w:rPr>
          <w:fldChar w:fldCharType="separate"/>
        </w:r>
        <w:r w:rsidR="00BC390A">
          <w:rPr>
            <w:webHidden/>
          </w:rPr>
          <w:t>28</w:t>
        </w:r>
        <w:r w:rsidR="00BC390A">
          <w:rPr>
            <w:webHidden/>
          </w:rPr>
          <w:fldChar w:fldCharType="end"/>
        </w:r>
      </w:hyperlink>
    </w:p>
    <w:p w14:paraId="2A356877" w14:textId="1E1C6CC5" w:rsidR="00BC390A" w:rsidRDefault="004828AC">
      <w:pPr>
        <w:pStyle w:val="Sumrio2"/>
        <w:rPr>
          <w:rFonts w:asciiTheme="minorHAnsi" w:eastAsiaTheme="minorEastAsia" w:hAnsiTheme="minorHAnsi" w:cstheme="minorBidi"/>
          <w:caps w:val="0"/>
          <w:sz w:val="22"/>
          <w:szCs w:val="22"/>
          <w:lang w:eastAsia="pt-BR"/>
        </w:rPr>
      </w:pPr>
      <w:hyperlink w:anchor="_Toc86757943" w:history="1">
        <w:r w:rsidR="00BC390A" w:rsidRPr="00BB46B5">
          <w:rPr>
            <w:rStyle w:val="Hyperlink"/>
          </w:rPr>
          <w:t>4.2</w:t>
        </w:r>
        <w:r w:rsidR="00BC390A">
          <w:rPr>
            <w:rFonts w:asciiTheme="minorHAnsi" w:eastAsiaTheme="minorEastAsia" w:hAnsiTheme="minorHAnsi" w:cstheme="minorBidi"/>
            <w:caps w:val="0"/>
            <w:sz w:val="22"/>
            <w:szCs w:val="22"/>
            <w:lang w:eastAsia="pt-BR"/>
          </w:rPr>
          <w:tab/>
        </w:r>
        <w:r w:rsidR="00BC390A" w:rsidRPr="00BB46B5">
          <w:rPr>
            <w:rStyle w:val="Hyperlink"/>
          </w:rPr>
          <w:t>Método de estimação da DOA</w:t>
        </w:r>
        <w:r w:rsidR="00BC390A">
          <w:rPr>
            <w:webHidden/>
          </w:rPr>
          <w:tab/>
        </w:r>
        <w:r w:rsidR="00BC390A">
          <w:rPr>
            <w:webHidden/>
          </w:rPr>
          <w:fldChar w:fldCharType="begin"/>
        </w:r>
        <w:r w:rsidR="00BC390A">
          <w:rPr>
            <w:webHidden/>
          </w:rPr>
          <w:instrText xml:space="preserve"> PAGEREF _Toc86757943 \h </w:instrText>
        </w:r>
        <w:r w:rsidR="00BC390A">
          <w:rPr>
            <w:webHidden/>
          </w:rPr>
        </w:r>
        <w:r w:rsidR="00BC390A">
          <w:rPr>
            <w:webHidden/>
          </w:rPr>
          <w:fldChar w:fldCharType="separate"/>
        </w:r>
        <w:r w:rsidR="00BC390A">
          <w:rPr>
            <w:webHidden/>
          </w:rPr>
          <w:t>31</w:t>
        </w:r>
        <w:r w:rsidR="00BC390A">
          <w:rPr>
            <w:webHidden/>
          </w:rPr>
          <w:fldChar w:fldCharType="end"/>
        </w:r>
      </w:hyperlink>
    </w:p>
    <w:p w14:paraId="5DF5604A" w14:textId="1365297D" w:rsidR="00BC390A" w:rsidRDefault="004828AC">
      <w:pPr>
        <w:pStyle w:val="Sumrio3"/>
        <w:rPr>
          <w:rFonts w:asciiTheme="minorHAnsi" w:eastAsiaTheme="minorEastAsia" w:hAnsiTheme="minorHAnsi" w:cstheme="minorBidi"/>
          <w:b w:val="0"/>
          <w:bCs w:val="0"/>
          <w:sz w:val="22"/>
          <w:szCs w:val="22"/>
          <w:lang w:eastAsia="pt-BR"/>
        </w:rPr>
      </w:pPr>
      <w:hyperlink w:anchor="_Toc86757944" w:history="1">
        <w:r w:rsidR="00BC390A" w:rsidRPr="00BB46B5">
          <w:rPr>
            <w:rStyle w:val="Hyperlink"/>
          </w:rPr>
          <w:t>4.2.1</w:t>
        </w:r>
        <w:r w:rsidR="00BC390A">
          <w:rPr>
            <w:rFonts w:asciiTheme="minorHAnsi" w:eastAsiaTheme="minorEastAsia" w:hAnsiTheme="minorHAnsi" w:cstheme="minorBidi"/>
            <w:b w:val="0"/>
            <w:bCs w:val="0"/>
            <w:sz w:val="22"/>
            <w:szCs w:val="22"/>
            <w:lang w:eastAsia="pt-BR"/>
          </w:rPr>
          <w:tab/>
        </w:r>
        <w:r w:rsidR="00BC390A" w:rsidRPr="00BB46B5">
          <w:rPr>
            <w:rStyle w:val="Hyperlink"/>
          </w:rPr>
          <w:t>Faixa de ângulo suportado</w:t>
        </w:r>
        <w:r w:rsidR="00BC390A">
          <w:rPr>
            <w:webHidden/>
          </w:rPr>
          <w:tab/>
        </w:r>
        <w:r w:rsidR="00BC390A">
          <w:rPr>
            <w:webHidden/>
          </w:rPr>
          <w:fldChar w:fldCharType="begin"/>
        </w:r>
        <w:r w:rsidR="00BC390A">
          <w:rPr>
            <w:webHidden/>
          </w:rPr>
          <w:instrText xml:space="preserve"> PAGEREF _Toc86757944 \h </w:instrText>
        </w:r>
        <w:r w:rsidR="00BC390A">
          <w:rPr>
            <w:webHidden/>
          </w:rPr>
        </w:r>
        <w:r w:rsidR="00BC390A">
          <w:rPr>
            <w:webHidden/>
          </w:rPr>
          <w:fldChar w:fldCharType="separate"/>
        </w:r>
        <w:r w:rsidR="00BC390A">
          <w:rPr>
            <w:webHidden/>
          </w:rPr>
          <w:t>32</w:t>
        </w:r>
        <w:r w:rsidR="00BC390A">
          <w:rPr>
            <w:webHidden/>
          </w:rPr>
          <w:fldChar w:fldCharType="end"/>
        </w:r>
      </w:hyperlink>
    </w:p>
    <w:p w14:paraId="297BE687" w14:textId="7A2DDC34" w:rsidR="00BC390A" w:rsidRDefault="004828AC">
      <w:pPr>
        <w:pStyle w:val="Sumrio3"/>
        <w:rPr>
          <w:rFonts w:asciiTheme="minorHAnsi" w:eastAsiaTheme="minorEastAsia" w:hAnsiTheme="minorHAnsi" w:cstheme="minorBidi"/>
          <w:b w:val="0"/>
          <w:bCs w:val="0"/>
          <w:sz w:val="22"/>
          <w:szCs w:val="22"/>
          <w:lang w:eastAsia="pt-BR"/>
        </w:rPr>
      </w:pPr>
      <w:hyperlink w:anchor="_Toc86757945" w:history="1">
        <w:r w:rsidR="00BC390A" w:rsidRPr="00BB46B5">
          <w:rPr>
            <w:rStyle w:val="Hyperlink"/>
          </w:rPr>
          <w:t>4.2.2</w:t>
        </w:r>
        <w:r w:rsidR="00BC390A">
          <w:rPr>
            <w:rFonts w:asciiTheme="minorHAnsi" w:eastAsiaTheme="minorEastAsia" w:hAnsiTheme="minorHAnsi" w:cstheme="minorBidi"/>
            <w:b w:val="0"/>
            <w:bCs w:val="0"/>
            <w:sz w:val="22"/>
            <w:szCs w:val="22"/>
            <w:lang w:eastAsia="pt-BR"/>
          </w:rPr>
          <w:tab/>
        </w:r>
        <w:r w:rsidR="00BC390A" w:rsidRPr="00BB46B5">
          <w:rPr>
            <w:rStyle w:val="Hyperlink"/>
          </w:rPr>
          <w:t>Etapas da estimativa</w:t>
        </w:r>
        <w:r w:rsidR="00BC390A">
          <w:rPr>
            <w:webHidden/>
          </w:rPr>
          <w:tab/>
        </w:r>
        <w:r w:rsidR="00BC390A">
          <w:rPr>
            <w:webHidden/>
          </w:rPr>
          <w:fldChar w:fldCharType="begin"/>
        </w:r>
        <w:r w:rsidR="00BC390A">
          <w:rPr>
            <w:webHidden/>
          </w:rPr>
          <w:instrText xml:space="preserve"> PAGEREF _Toc86757945 \h </w:instrText>
        </w:r>
        <w:r w:rsidR="00BC390A">
          <w:rPr>
            <w:webHidden/>
          </w:rPr>
        </w:r>
        <w:r w:rsidR="00BC390A">
          <w:rPr>
            <w:webHidden/>
          </w:rPr>
          <w:fldChar w:fldCharType="separate"/>
        </w:r>
        <w:r w:rsidR="00BC390A">
          <w:rPr>
            <w:webHidden/>
          </w:rPr>
          <w:t>34</w:t>
        </w:r>
        <w:r w:rsidR="00BC390A">
          <w:rPr>
            <w:webHidden/>
          </w:rPr>
          <w:fldChar w:fldCharType="end"/>
        </w:r>
      </w:hyperlink>
    </w:p>
    <w:p w14:paraId="11479540" w14:textId="23576047" w:rsidR="00BC390A" w:rsidRDefault="004828AC">
      <w:pPr>
        <w:pStyle w:val="Sumrio4"/>
        <w:rPr>
          <w:rFonts w:asciiTheme="minorHAnsi" w:eastAsiaTheme="minorEastAsia" w:hAnsiTheme="minorHAnsi" w:cstheme="minorBidi"/>
          <w:sz w:val="22"/>
          <w:szCs w:val="22"/>
          <w:lang w:eastAsia="pt-BR"/>
        </w:rPr>
      </w:pPr>
      <w:hyperlink w:anchor="_Toc86757946" w:history="1">
        <w:r w:rsidR="00BC390A" w:rsidRPr="00BB46B5">
          <w:rPr>
            <w:rStyle w:val="Hyperlink"/>
          </w:rPr>
          <w:t>4.2.2.1</w:t>
        </w:r>
        <w:r w:rsidR="00BC390A">
          <w:rPr>
            <w:rFonts w:asciiTheme="minorHAnsi" w:eastAsiaTheme="minorEastAsia" w:hAnsiTheme="minorHAnsi" w:cstheme="minorBidi"/>
            <w:sz w:val="22"/>
            <w:szCs w:val="22"/>
            <w:lang w:eastAsia="pt-BR"/>
          </w:rPr>
          <w:tab/>
        </w:r>
        <w:r w:rsidR="00BC390A" w:rsidRPr="00BB46B5">
          <w:rPr>
            <w:rStyle w:val="Hyperlink"/>
          </w:rPr>
          <w:t>Primeira etapa: filtro média móvel</w:t>
        </w:r>
        <w:r w:rsidR="00BC390A">
          <w:rPr>
            <w:webHidden/>
          </w:rPr>
          <w:tab/>
        </w:r>
        <w:r w:rsidR="00BC390A">
          <w:rPr>
            <w:webHidden/>
          </w:rPr>
          <w:fldChar w:fldCharType="begin"/>
        </w:r>
        <w:r w:rsidR="00BC390A">
          <w:rPr>
            <w:webHidden/>
          </w:rPr>
          <w:instrText xml:space="preserve"> PAGEREF _Toc86757946 \h </w:instrText>
        </w:r>
        <w:r w:rsidR="00BC390A">
          <w:rPr>
            <w:webHidden/>
          </w:rPr>
        </w:r>
        <w:r w:rsidR="00BC390A">
          <w:rPr>
            <w:webHidden/>
          </w:rPr>
          <w:fldChar w:fldCharType="separate"/>
        </w:r>
        <w:r w:rsidR="00BC390A">
          <w:rPr>
            <w:webHidden/>
          </w:rPr>
          <w:t>34</w:t>
        </w:r>
        <w:r w:rsidR="00BC390A">
          <w:rPr>
            <w:webHidden/>
          </w:rPr>
          <w:fldChar w:fldCharType="end"/>
        </w:r>
      </w:hyperlink>
    </w:p>
    <w:p w14:paraId="02356151" w14:textId="6DDC2E46" w:rsidR="00BC390A" w:rsidRDefault="004828AC">
      <w:pPr>
        <w:pStyle w:val="Sumrio4"/>
        <w:rPr>
          <w:rFonts w:asciiTheme="minorHAnsi" w:eastAsiaTheme="minorEastAsia" w:hAnsiTheme="minorHAnsi" w:cstheme="minorBidi"/>
          <w:sz w:val="22"/>
          <w:szCs w:val="22"/>
          <w:lang w:eastAsia="pt-BR"/>
        </w:rPr>
      </w:pPr>
      <w:hyperlink w:anchor="_Toc86757947" w:history="1">
        <w:r w:rsidR="00BC390A" w:rsidRPr="00BB46B5">
          <w:rPr>
            <w:rStyle w:val="Hyperlink"/>
          </w:rPr>
          <w:t>4.2.2.2</w:t>
        </w:r>
        <w:r w:rsidR="00BC390A">
          <w:rPr>
            <w:rFonts w:asciiTheme="minorHAnsi" w:eastAsiaTheme="minorEastAsia" w:hAnsiTheme="minorHAnsi" w:cstheme="minorBidi"/>
            <w:sz w:val="22"/>
            <w:szCs w:val="22"/>
            <w:lang w:eastAsia="pt-BR"/>
          </w:rPr>
          <w:tab/>
        </w:r>
        <w:r w:rsidR="00BC390A" w:rsidRPr="00BB46B5">
          <w:rPr>
            <w:rStyle w:val="Hyperlink"/>
          </w:rPr>
          <w:t>Segunda etapa: identificação da faixa de maior energia</w:t>
        </w:r>
        <w:r w:rsidR="00BC390A">
          <w:rPr>
            <w:webHidden/>
          </w:rPr>
          <w:tab/>
        </w:r>
        <w:r w:rsidR="00BC390A">
          <w:rPr>
            <w:webHidden/>
          </w:rPr>
          <w:fldChar w:fldCharType="begin"/>
        </w:r>
        <w:r w:rsidR="00BC390A">
          <w:rPr>
            <w:webHidden/>
          </w:rPr>
          <w:instrText xml:space="preserve"> PAGEREF _Toc86757947 \h </w:instrText>
        </w:r>
        <w:r w:rsidR="00BC390A">
          <w:rPr>
            <w:webHidden/>
          </w:rPr>
        </w:r>
        <w:r w:rsidR="00BC390A">
          <w:rPr>
            <w:webHidden/>
          </w:rPr>
          <w:fldChar w:fldCharType="separate"/>
        </w:r>
        <w:r w:rsidR="00BC390A">
          <w:rPr>
            <w:webHidden/>
          </w:rPr>
          <w:t>35</w:t>
        </w:r>
        <w:r w:rsidR="00BC390A">
          <w:rPr>
            <w:webHidden/>
          </w:rPr>
          <w:fldChar w:fldCharType="end"/>
        </w:r>
      </w:hyperlink>
    </w:p>
    <w:p w14:paraId="54E30238" w14:textId="0CC71028" w:rsidR="00BC390A" w:rsidRDefault="004828AC">
      <w:pPr>
        <w:pStyle w:val="Sumrio4"/>
        <w:rPr>
          <w:rFonts w:asciiTheme="minorHAnsi" w:eastAsiaTheme="minorEastAsia" w:hAnsiTheme="minorHAnsi" w:cstheme="minorBidi"/>
          <w:sz w:val="22"/>
          <w:szCs w:val="22"/>
          <w:lang w:eastAsia="pt-BR"/>
        </w:rPr>
      </w:pPr>
      <w:hyperlink w:anchor="_Toc86757948" w:history="1">
        <w:r w:rsidR="00BC390A" w:rsidRPr="00BB46B5">
          <w:rPr>
            <w:rStyle w:val="Hyperlink"/>
          </w:rPr>
          <w:t>4.2.2.3</w:t>
        </w:r>
        <w:r w:rsidR="00BC390A">
          <w:rPr>
            <w:rFonts w:asciiTheme="minorHAnsi" w:eastAsiaTheme="minorEastAsia" w:hAnsiTheme="minorHAnsi" w:cstheme="minorBidi"/>
            <w:sz w:val="22"/>
            <w:szCs w:val="22"/>
            <w:lang w:eastAsia="pt-BR"/>
          </w:rPr>
          <w:tab/>
        </w:r>
        <w:r w:rsidR="00BC390A" w:rsidRPr="00BB46B5">
          <w:rPr>
            <w:rStyle w:val="Hyperlink"/>
          </w:rPr>
          <w:t>Terceira etapa: Estimativa</w:t>
        </w:r>
        <w:r w:rsidR="00BC390A">
          <w:rPr>
            <w:webHidden/>
          </w:rPr>
          <w:tab/>
        </w:r>
        <w:r w:rsidR="00BC390A">
          <w:rPr>
            <w:webHidden/>
          </w:rPr>
          <w:fldChar w:fldCharType="begin"/>
        </w:r>
        <w:r w:rsidR="00BC390A">
          <w:rPr>
            <w:webHidden/>
          </w:rPr>
          <w:instrText xml:space="preserve"> PAGEREF _Toc86757948 \h </w:instrText>
        </w:r>
        <w:r w:rsidR="00BC390A">
          <w:rPr>
            <w:webHidden/>
          </w:rPr>
        </w:r>
        <w:r w:rsidR="00BC390A">
          <w:rPr>
            <w:webHidden/>
          </w:rPr>
          <w:fldChar w:fldCharType="separate"/>
        </w:r>
        <w:r w:rsidR="00BC390A">
          <w:rPr>
            <w:webHidden/>
          </w:rPr>
          <w:t>36</w:t>
        </w:r>
        <w:r w:rsidR="00BC390A">
          <w:rPr>
            <w:webHidden/>
          </w:rPr>
          <w:fldChar w:fldCharType="end"/>
        </w:r>
      </w:hyperlink>
    </w:p>
    <w:p w14:paraId="23D8F51D" w14:textId="36579ECB" w:rsidR="00BC390A" w:rsidRDefault="004828AC">
      <w:pPr>
        <w:pStyle w:val="Sumrio1"/>
        <w:rPr>
          <w:rFonts w:asciiTheme="minorHAnsi" w:eastAsiaTheme="minorEastAsia" w:hAnsiTheme="minorHAnsi" w:cstheme="minorBidi"/>
          <w:b w:val="0"/>
          <w:bCs w:val="0"/>
          <w:caps w:val="0"/>
          <w:sz w:val="22"/>
          <w:szCs w:val="22"/>
          <w:lang w:eastAsia="pt-BR"/>
        </w:rPr>
      </w:pPr>
      <w:hyperlink w:anchor="_Toc86757949" w:history="1">
        <w:r w:rsidR="00BC390A" w:rsidRPr="00BB46B5">
          <w:rPr>
            <w:rStyle w:val="Hyperlink"/>
          </w:rPr>
          <w:t>5</w:t>
        </w:r>
        <w:r w:rsidR="00BC390A">
          <w:rPr>
            <w:rFonts w:asciiTheme="minorHAnsi" w:eastAsiaTheme="minorEastAsia" w:hAnsiTheme="minorHAnsi" w:cstheme="minorBidi"/>
            <w:b w:val="0"/>
            <w:bCs w:val="0"/>
            <w:caps w:val="0"/>
            <w:sz w:val="22"/>
            <w:szCs w:val="22"/>
            <w:lang w:eastAsia="pt-BR"/>
          </w:rPr>
          <w:tab/>
        </w:r>
        <w:r w:rsidR="00BC390A" w:rsidRPr="00BB46B5">
          <w:rPr>
            <w:rStyle w:val="Hyperlink"/>
          </w:rPr>
          <w:t>TESTES PRÁTICOS</w:t>
        </w:r>
        <w:r w:rsidR="00BC390A">
          <w:rPr>
            <w:webHidden/>
          </w:rPr>
          <w:tab/>
        </w:r>
        <w:r w:rsidR="00BC390A">
          <w:rPr>
            <w:webHidden/>
          </w:rPr>
          <w:fldChar w:fldCharType="begin"/>
        </w:r>
        <w:r w:rsidR="00BC390A">
          <w:rPr>
            <w:webHidden/>
          </w:rPr>
          <w:instrText xml:space="preserve"> PAGEREF _Toc86757949 \h </w:instrText>
        </w:r>
        <w:r w:rsidR="00BC390A">
          <w:rPr>
            <w:webHidden/>
          </w:rPr>
        </w:r>
        <w:r w:rsidR="00BC390A">
          <w:rPr>
            <w:webHidden/>
          </w:rPr>
          <w:fldChar w:fldCharType="separate"/>
        </w:r>
        <w:r w:rsidR="00BC390A">
          <w:rPr>
            <w:webHidden/>
          </w:rPr>
          <w:t>39</w:t>
        </w:r>
        <w:r w:rsidR="00BC390A">
          <w:rPr>
            <w:webHidden/>
          </w:rPr>
          <w:fldChar w:fldCharType="end"/>
        </w:r>
      </w:hyperlink>
    </w:p>
    <w:p w14:paraId="5540310D" w14:textId="2728795C" w:rsidR="00BC390A" w:rsidRDefault="004828AC">
      <w:pPr>
        <w:pStyle w:val="Sumrio2"/>
        <w:rPr>
          <w:rFonts w:asciiTheme="minorHAnsi" w:eastAsiaTheme="minorEastAsia" w:hAnsiTheme="minorHAnsi" w:cstheme="minorBidi"/>
          <w:caps w:val="0"/>
          <w:sz w:val="22"/>
          <w:szCs w:val="22"/>
          <w:lang w:eastAsia="pt-BR"/>
        </w:rPr>
      </w:pPr>
      <w:hyperlink w:anchor="_Toc86757950" w:history="1">
        <w:r w:rsidR="00BC390A" w:rsidRPr="00BB46B5">
          <w:rPr>
            <w:rStyle w:val="Hyperlink"/>
          </w:rPr>
          <w:t>5.1</w:t>
        </w:r>
        <w:r w:rsidR="00BC390A">
          <w:rPr>
            <w:rFonts w:asciiTheme="minorHAnsi" w:eastAsiaTheme="minorEastAsia" w:hAnsiTheme="minorHAnsi" w:cstheme="minorBidi"/>
            <w:caps w:val="0"/>
            <w:sz w:val="22"/>
            <w:szCs w:val="22"/>
            <w:lang w:eastAsia="pt-BR"/>
          </w:rPr>
          <w:tab/>
        </w:r>
        <w:r w:rsidR="00BC390A" w:rsidRPr="00BB46B5">
          <w:rPr>
            <w:rStyle w:val="Hyperlink"/>
          </w:rPr>
          <w:t>Teste do Conversor analágico-digital (ADC)</w:t>
        </w:r>
        <w:r w:rsidR="00BC390A">
          <w:rPr>
            <w:webHidden/>
          </w:rPr>
          <w:tab/>
        </w:r>
        <w:r w:rsidR="00BC390A">
          <w:rPr>
            <w:webHidden/>
          </w:rPr>
          <w:fldChar w:fldCharType="begin"/>
        </w:r>
        <w:r w:rsidR="00BC390A">
          <w:rPr>
            <w:webHidden/>
          </w:rPr>
          <w:instrText xml:space="preserve"> PAGEREF _Toc86757950 \h </w:instrText>
        </w:r>
        <w:r w:rsidR="00BC390A">
          <w:rPr>
            <w:webHidden/>
          </w:rPr>
        </w:r>
        <w:r w:rsidR="00BC390A">
          <w:rPr>
            <w:webHidden/>
          </w:rPr>
          <w:fldChar w:fldCharType="separate"/>
        </w:r>
        <w:r w:rsidR="00BC390A">
          <w:rPr>
            <w:webHidden/>
          </w:rPr>
          <w:t>39</w:t>
        </w:r>
        <w:r w:rsidR="00BC390A">
          <w:rPr>
            <w:webHidden/>
          </w:rPr>
          <w:fldChar w:fldCharType="end"/>
        </w:r>
      </w:hyperlink>
    </w:p>
    <w:p w14:paraId="1AA69F8F" w14:textId="6E61E2AB" w:rsidR="00BC390A" w:rsidRDefault="004828AC">
      <w:pPr>
        <w:pStyle w:val="Sumrio3"/>
        <w:rPr>
          <w:rFonts w:asciiTheme="minorHAnsi" w:eastAsiaTheme="minorEastAsia" w:hAnsiTheme="minorHAnsi" w:cstheme="minorBidi"/>
          <w:b w:val="0"/>
          <w:bCs w:val="0"/>
          <w:sz w:val="22"/>
          <w:szCs w:val="22"/>
          <w:lang w:eastAsia="pt-BR"/>
        </w:rPr>
      </w:pPr>
      <w:hyperlink w:anchor="_Toc86757951" w:history="1">
        <w:r w:rsidR="00BC390A" w:rsidRPr="00BB46B5">
          <w:rPr>
            <w:rStyle w:val="Hyperlink"/>
          </w:rPr>
          <w:t>5.1.1</w:t>
        </w:r>
        <w:r w:rsidR="00BC390A">
          <w:rPr>
            <w:rFonts w:asciiTheme="minorHAnsi" w:eastAsiaTheme="minorEastAsia" w:hAnsiTheme="minorHAnsi" w:cstheme="minorBidi"/>
            <w:b w:val="0"/>
            <w:bCs w:val="0"/>
            <w:sz w:val="22"/>
            <w:szCs w:val="22"/>
            <w:lang w:eastAsia="pt-BR"/>
          </w:rPr>
          <w:tab/>
        </w:r>
        <w:r w:rsidR="00BC390A" w:rsidRPr="00BB46B5">
          <w:rPr>
            <w:rStyle w:val="Hyperlink"/>
          </w:rPr>
          <w:t>Teste usando um sinal criado pelo próprio MSP430</w:t>
        </w:r>
        <w:r w:rsidR="00BC390A">
          <w:rPr>
            <w:webHidden/>
          </w:rPr>
          <w:tab/>
        </w:r>
        <w:r w:rsidR="00BC390A">
          <w:rPr>
            <w:webHidden/>
          </w:rPr>
          <w:fldChar w:fldCharType="begin"/>
        </w:r>
        <w:r w:rsidR="00BC390A">
          <w:rPr>
            <w:webHidden/>
          </w:rPr>
          <w:instrText xml:space="preserve"> PAGEREF _Toc86757951 \h </w:instrText>
        </w:r>
        <w:r w:rsidR="00BC390A">
          <w:rPr>
            <w:webHidden/>
          </w:rPr>
        </w:r>
        <w:r w:rsidR="00BC390A">
          <w:rPr>
            <w:webHidden/>
          </w:rPr>
          <w:fldChar w:fldCharType="separate"/>
        </w:r>
        <w:r w:rsidR="00BC390A">
          <w:rPr>
            <w:webHidden/>
          </w:rPr>
          <w:t>39</w:t>
        </w:r>
        <w:r w:rsidR="00BC390A">
          <w:rPr>
            <w:webHidden/>
          </w:rPr>
          <w:fldChar w:fldCharType="end"/>
        </w:r>
      </w:hyperlink>
    </w:p>
    <w:p w14:paraId="0543F0A4" w14:textId="647DBC48" w:rsidR="00BC390A" w:rsidRDefault="004828AC">
      <w:pPr>
        <w:pStyle w:val="Sumrio3"/>
        <w:rPr>
          <w:rFonts w:asciiTheme="minorHAnsi" w:eastAsiaTheme="minorEastAsia" w:hAnsiTheme="minorHAnsi" w:cstheme="minorBidi"/>
          <w:b w:val="0"/>
          <w:bCs w:val="0"/>
          <w:sz w:val="22"/>
          <w:szCs w:val="22"/>
          <w:lang w:eastAsia="pt-BR"/>
        </w:rPr>
      </w:pPr>
      <w:hyperlink w:anchor="_Toc86757952" w:history="1">
        <w:r w:rsidR="00BC390A" w:rsidRPr="00BB46B5">
          <w:rPr>
            <w:rStyle w:val="Hyperlink"/>
          </w:rPr>
          <w:t>5.1.2</w:t>
        </w:r>
        <w:r w:rsidR="00BC390A">
          <w:rPr>
            <w:rFonts w:asciiTheme="minorHAnsi" w:eastAsiaTheme="minorEastAsia" w:hAnsiTheme="minorHAnsi" w:cstheme="minorBidi"/>
            <w:b w:val="0"/>
            <w:bCs w:val="0"/>
            <w:sz w:val="22"/>
            <w:szCs w:val="22"/>
            <w:lang w:eastAsia="pt-BR"/>
          </w:rPr>
          <w:tab/>
        </w:r>
        <w:r w:rsidR="00BC390A" w:rsidRPr="00BB46B5">
          <w:rPr>
            <w:rStyle w:val="Hyperlink"/>
          </w:rPr>
          <w:t>Teste usando sinais recebidos pelos microfones</w:t>
        </w:r>
        <w:r w:rsidR="00BC390A">
          <w:rPr>
            <w:webHidden/>
          </w:rPr>
          <w:tab/>
        </w:r>
        <w:r w:rsidR="00BC390A">
          <w:rPr>
            <w:webHidden/>
          </w:rPr>
          <w:fldChar w:fldCharType="begin"/>
        </w:r>
        <w:r w:rsidR="00BC390A">
          <w:rPr>
            <w:webHidden/>
          </w:rPr>
          <w:instrText xml:space="preserve"> PAGEREF _Toc86757952 \h </w:instrText>
        </w:r>
        <w:r w:rsidR="00BC390A">
          <w:rPr>
            <w:webHidden/>
          </w:rPr>
        </w:r>
        <w:r w:rsidR="00BC390A">
          <w:rPr>
            <w:webHidden/>
          </w:rPr>
          <w:fldChar w:fldCharType="separate"/>
        </w:r>
        <w:r w:rsidR="00BC390A">
          <w:rPr>
            <w:webHidden/>
          </w:rPr>
          <w:t>42</w:t>
        </w:r>
        <w:r w:rsidR="00BC390A">
          <w:rPr>
            <w:webHidden/>
          </w:rPr>
          <w:fldChar w:fldCharType="end"/>
        </w:r>
      </w:hyperlink>
    </w:p>
    <w:p w14:paraId="1A738631" w14:textId="7F9CE825" w:rsidR="00BC390A" w:rsidRDefault="004828AC">
      <w:pPr>
        <w:pStyle w:val="Sumrio2"/>
        <w:rPr>
          <w:rFonts w:asciiTheme="minorHAnsi" w:eastAsiaTheme="minorEastAsia" w:hAnsiTheme="minorHAnsi" w:cstheme="minorBidi"/>
          <w:caps w:val="0"/>
          <w:sz w:val="22"/>
          <w:szCs w:val="22"/>
          <w:lang w:eastAsia="pt-BR"/>
        </w:rPr>
      </w:pPr>
      <w:hyperlink w:anchor="_Toc86757953" w:history="1">
        <w:r w:rsidR="00BC390A" w:rsidRPr="00BB46B5">
          <w:rPr>
            <w:rStyle w:val="Hyperlink"/>
          </w:rPr>
          <w:t>5.2</w:t>
        </w:r>
        <w:r w:rsidR="00BC390A">
          <w:rPr>
            <w:rFonts w:asciiTheme="minorHAnsi" w:eastAsiaTheme="minorEastAsia" w:hAnsiTheme="minorHAnsi" w:cstheme="minorBidi"/>
            <w:caps w:val="0"/>
            <w:sz w:val="22"/>
            <w:szCs w:val="22"/>
            <w:lang w:eastAsia="pt-BR"/>
          </w:rPr>
          <w:tab/>
        </w:r>
        <w:r w:rsidR="00BC390A" w:rsidRPr="00BB46B5">
          <w:rPr>
            <w:rStyle w:val="Hyperlink"/>
          </w:rPr>
          <w:t>Teste da captação dos microfones</w:t>
        </w:r>
        <w:r w:rsidR="00BC390A">
          <w:rPr>
            <w:webHidden/>
          </w:rPr>
          <w:tab/>
        </w:r>
        <w:r w:rsidR="00BC390A">
          <w:rPr>
            <w:webHidden/>
          </w:rPr>
          <w:fldChar w:fldCharType="begin"/>
        </w:r>
        <w:r w:rsidR="00BC390A">
          <w:rPr>
            <w:webHidden/>
          </w:rPr>
          <w:instrText xml:space="preserve"> PAGEREF _Toc86757953 \h </w:instrText>
        </w:r>
        <w:r w:rsidR="00BC390A">
          <w:rPr>
            <w:webHidden/>
          </w:rPr>
        </w:r>
        <w:r w:rsidR="00BC390A">
          <w:rPr>
            <w:webHidden/>
          </w:rPr>
          <w:fldChar w:fldCharType="separate"/>
        </w:r>
        <w:r w:rsidR="00BC390A">
          <w:rPr>
            <w:webHidden/>
          </w:rPr>
          <w:t>43</w:t>
        </w:r>
        <w:r w:rsidR="00BC390A">
          <w:rPr>
            <w:webHidden/>
          </w:rPr>
          <w:fldChar w:fldCharType="end"/>
        </w:r>
      </w:hyperlink>
    </w:p>
    <w:p w14:paraId="5CEFCBA2" w14:textId="3E76B533" w:rsidR="00BC390A" w:rsidRDefault="004828AC">
      <w:pPr>
        <w:pStyle w:val="Sumrio3"/>
        <w:rPr>
          <w:rFonts w:asciiTheme="minorHAnsi" w:eastAsiaTheme="minorEastAsia" w:hAnsiTheme="minorHAnsi" w:cstheme="minorBidi"/>
          <w:b w:val="0"/>
          <w:bCs w:val="0"/>
          <w:sz w:val="22"/>
          <w:szCs w:val="22"/>
          <w:lang w:eastAsia="pt-BR"/>
        </w:rPr>
      </w:pPr>
      <w:hyperlink w:anchor="_Toc86757954" w:history="1">
        <w:r w:rsidR="00BC390A" w:rsidRPr="00BB46B5">
          <w:rPr>
            <w:rStyle w:val="Hyperlink"/>
          </w:rPr>
          <w:t>5.2.1</w:t>
        </w:r>
        <w:r w:rsidR="00BC390A">
          <w:rPr>
            <w:rFonts w:asciiTheme="minorHAnsi" w:eastAsiaTheme="minorEastAsia" w:hAnsiTheme="minorHAnsi" w:cstheme="minorBidi"/>
            <w:b w:val="0"/>
            <w:bCs w:val="0"/>
            <w:sz w:val="22"/>
            <w:szCs w:val="22"/>
            <w:lang w:eastAsia="pt-BR"/>
          </w:rPr>
          <w:tab/>
        </w:r>
        <w:r w:rsidR="00BC390A" w:rsidRPr="00BB46B5">
          <w:rPr>
            <w:rStyle w:val="Hyperlink"/>
          </w:rPr>
          <w:t>Modificação do divisor resistivo</w:t>
        </w:r>
        <w:r w:rsidR="00BC390A">
          <w:rPr>
            <w:webHidden/>
          </w:rPr>
          <w:tab/>
        </w:r>
        <w:r w:rsidR="00BC390A">
          <w:rPr>
            <w:webHidden/>
          </w:rPr>
          <w:fldChar w:fldCharType="begin"/>
        </w:r>
        <w:r w:rsidR="00BC390A">
          <w:rPr>
            <w:webHidden/>
          </w:rPr>
          <w:instrText xml:space="preserve"> PAGEREF _Toc86757954 \h </w:instrText>
        </w:r>
        <w:r w:rsidR="00BC390A">
          <w:rPr>
            <w:webHidden/>
          </w:rPr>
        </w:r>
        <w:r w:rsidR="00BC390A">
          <w:rPr>
            <w:webHidden/>
          </w:rPr>
          <w:fldChar w:fldCharType="separate"/>
        </w:r>
        <w:r w:rsidR="00BC390A">
          <w:rPr>
            <w:webHidden/>
          </w:rPr>
          <w:t>46</w:t>
        </w:r>
        <w:r w:rsidR="00BC390A">
          <w:rPr>
            <w:webHidden/>
          </w:rPr>
          <w:fldChar w:fldCharType="end"/>
        </w:r>
      </w:hyperlink>
    </w:p>
    <w:p w14:paraId="7663EAC7" w14:textId="74A3AB31" w:rsidR="00BC390A" w:rsidRDefault="004828AC">
      <w:pPr>
        <w:pStyle w:val="Sumrio2"/>
        <w:rPr>
          <w:rFonts w:asciiTheme="minorHAnsi" w:eastAsiaTheme="minorEastAsia" w:hAnsiTheme="minorHAnsi" w:cstheme="minorBidi"/>
          <w:caps w:val="0"/>
          <w:sz w:val="22"/>
          <w:szCs w:val="22"/>
          <w:lang w:eastAsia="pt-BR"/>
        </w:rPr>
      </w:pPr>
      <w:hyperlink w:anchor="_Toc86757955" w:history="1">
        <w:r w:rsidR="00BC390A" w:rsidRPr="00BB46B5">
          <w:rPr>
            <w:rStyle w:val="Hyperlink"/>
          </w:rPr>
          <w:t>5.3</w:t>
        </w:r>
        <w:r w:rsidR="00BC390A">
          <w:rPr>
            <w:rFonts w:asciiTheme="minorHAnsi" w:eastAsiaTheme="minorEastAsia" w:hAnsiTheme="minorHAnsi" w:cstheme="minorBidi"/>
            <w:caps w:val="0"/>
            <w:sz w:val="22"/>
            <w:szCs w:val="22"/>
            <w:lang w:eastAsia="pt-BR"/>
          </w:rPr>
          <w:tab/>
        </w:r>
        <w:r w:rsidR="00BC390A" w:rsidRPr="00BB46B5">
          <w:rPr>
            <w:rStyle w:val="Hyperlink"/>
          </w:rPr>
          <w:t>Teste do envio dos dados pelo HC-05</w:t>
        </w:r>
        <w:r w:rsidR="00BC390A">
          <w:rPr>
            <w:webHidden/>
          </w:rPr>
          <w:tab/>
        </w:r>
        <w:r w:rsidR="00BC390A">
          <w:rPr>
            <w:webHidden/>
          </w:rPr>
          <w:fldChar w:fldCharType="begin"/>
        </w:r>
        <w:r w:rsidR="00BC390A">
          <w:rPr>
            <w:webHidden/>
          </w:rPr>
          <w:instrText xml:space="preserve"> PAGEREF _Toc86757955 \h </w:instrText>
        </w:r>
        <w:r w:rsidR="00BC390A">
          <w:rPr>
            <w:webHidden/>
          </w:rPr>
        </w:r>
        <w:r w:rsidR="00BC390A">
          <w:rPr>
            <w:webHidden/>
          </w:rPr>
          <w:fldChar w:fldCharType="separate"/>
        </w:r>
        <w:r w:rsidR="00BC390A">
          <w:rPr>
            <w:webHidden/>
          </w:rPr>
          <w:t>48</w:t>
        </w:r>
        <w:r w:rsidR="00BC390A">
          <w:rPr>
            <w:webHidden/>
          </w:rPr>
          <w:fldChar w:fldCharType="end"/>
        </w:r>
      </w:hyperlink>
    </w:p>
    <w:p w14:paraId="7232C7D4" w14:textId="2289119C" w:rsidR="00BC390A" w:rsidRDefault="004828AC">
      <w:pPr>
        <w:pStyle w:val="Sumrio2"/>
        <w:rPr>
          <w:rFonts w:asciiTheme="minorHAnsi" w:eastAsiaTheme="minorEastAsia" w:hAnsiTheme="minorHAnsi" w:cstheme="minorBidi"/>
          <w:caps w:val="0"/>
          <w:sz w:val="22"/>
          <w:szCs w:val="22"/>
          <w:lang w:eastAsia="pt-BR"/>
        </w:rPr>
      </w:pPr>
      <w:hyperlink w:anchor="_Toc86757956" w:history="1">
        <w:r w:rsidR="00BC390A" w:rsidRPr="00BB46B5">
          <w:rPr>
            <w:rStyle w:val="Hyperlink"/>
          </w:rPr>
          <w:t>5.4</w:t>
        </w:r>
        <w:r w:rsidR="00BC390A">
          <w:rPr>
            <w:rFonts w:asciiTheme="minorHAnsi" w:eastAsiaTheme="minorEastAsia" w:hAnsiTheme="minorHAnsi" w:cstheme="minorBidi"/>
            <w:caps w:val="0"/>
            <w:sz w:val="22"/>
            <w:szCs w:val="22"/>
            <w:lang w:eastAsia="pt-BR"/>
          </w:rPr>
          <w:tab/>
        </w:r>
        <w:r w:rsidR="00BC390A" w:rsidRPr="00BB46B5">
          <w:rPr>
            <w:rStyle w:val="Hyperlink"/>
          </w:rPr>
          <w:t>Teste do filtro média móvel</w:t>
        </w:r>
        <w:r w:rsidR="00BC390A">
          <w:rPr>
            <w:webHidden/>
          </w:rPr>
          <w:tab/>
        </w:r>
        <w:r w:rsidR="00BC390A">
          <w:rPr>
            <w:webHidden/>
          </w:rPr>
          <w:fldChar w:fldCharType="begin"/>
        </w:r>
        <w:r w:rsidR="00BC390A">
          <w:rPr>
            <w:webHidden/>
          </w:rPr>
          <w:instrText xml:space="preserve"> PAGEREF _Toc86757956 \h </w:instrText>
        </w:r>
        <w:r w:rsidR="00BC390A">
          <w:rPr>
            <w:webHidden/>
          </w:rPr>
        </w:r>
        <w:r w:rsidR="00BC390A">
          <w:rPr>
            <w:webHidden/>
          </w:rPr>
          <w:fldChar w:fldCharType="separate"/>
        </w:r>
        <w:r w:rsidR="00BC390A">
          <w:rPr>
            <w:webHidden/>
          </w:rPr>
          <w:t>48</w:t>
        </w:r>
        <w:r w:rsidR="00BC390A">
          <w:rPr>
            <w:webHidden/>
          </w:rPr>
          <w:fldChar w:fldCharType="end"/>
        </w:r>
      </w:hyperlink>
    </w:p>
    <w:p w14:paraId="212913D1" w14:textId="25572AEE" w:rsidR="00BC390A" w:rsidRDefault="004828AC">
      <w:pPr>
        <w:pStyle w:val="Sumrio2"/>
        <w:rPr>
          <w:rFonts w:asciiTheme="minorHAnsi" w:eastAsiaTheme="minorEastAsia" w:hAnsiTheme="minorHAnsi" w:cstheme="minorBidi"/>
          <w:caps w:val="0"/>
          <w:sz w:val="22"/>
          <w:szCs w:val="22"/>
          <w:lang w:eastAsia="pt-BR"/>
        </w:rPr>
      </w:pPr>
      <w:hyperlink w:anchor="_Toc86757957" w:history="1">
        <w:r w:rsidR="00BC390A" w:rsidRPr="00BB46B5">
          <w:rPr>
            <w:rStyle w:val="Hyperlink"/>
          </w:rPr>
          <w:t>5.5</w:t>
        </w:r>
        <w:r w:rsidR="00BC390A">
          <w:rPr>
            <w:rFonts w:asciiTheme="minorHAnsi" w:eastAsiaTheme="minorEastAsia" w:hAnsiTheme="minorHAnsi" w:cstheme="minorBidi"/>
            <w:caps w:val="0"/>
            <w:sz w:val="22"/>
            <w:szCs w:val="22"/>
            <w:lang w:eastAsia="pt-BR"/>
          </w:rPr>
          <w:tab/>
        </w:r>
        <w:r w:rsidR="00BC390A" w:rsidRPr="00BB46B5">
          <w:rPr>
            <w:rStyle w:val="Hyperlink"/>
          </w:rPr>
          <w:t>TESTE da região Adequada para estimativa do DOA</w:t>
        </w:r>
        <w:r w:rsidR="00BC390A">
          <w:rPr>
            <w:webHidden/>
          </w:rPr>
          <w:tab/>
        </w:r>
        <w:r w:rsidR="00BC390A">
          <w:rPr>
            <w:webHidden/>
          </w:rPr>
          <w:fldChar w:fldCharType="begin"/>
        </w:r>
        <w:r w:rsidR="00BC390A">
          <w:rPr>
            <w:webHidden/>
          </w:rPr>
          <w:instrText xml:space="preserve"> PAGEREF _Toc86757957 \h </w:instrText>
        </w:r>
        <w:r w:rsidR="00BC390A">
          <w:rPr>
            <w:webHidden/>
          </w:rPr>
        </w:r>
        <w:r w:rsidR="00BC390A">
          <w:rPr>
            <w:webHidden/>
          </w:rPr>
          <w:fldChar w:fldCharType="separate"/>
        </w:r>
        <w:r w:rsidR="00BC390A">
          <w:rPr>
            <w:webHidden/>
          </w:rPr>
          <w:t>51</w:t>
        </w:r>
        <w:r w:rsidR="00BC390A">
          <w:rPr>
            <w:webHidden/>
          </w:rPr>
          <w:fldChar w:fldCharType="end"/>
        </w:r>
      </w:hyperlink>
    </w:p>
    <w:p w14:paraId="3FE9FFE2" w14:textId="0794AEF5" w:rsidR="00BC390A" w:rsidRDefault="004828AC">
      <w:pPr>
        <w:pStyle w:val="Sumrio2"/>
        <w:rPr>
          <w:rFonts w:asciiTheme="minorHAnsi" w:eastAsiaTheme="minorEastAsia" w:hAnsiTheme="minorHAnsi" w:cstheme="minorBidi"/>
          <w:caps w:val="0"/>
          <w:sz w:val="22"/>
          <w:szCs w:val="22"/>
          <w:lang w:eastAsia="pt-BR"/>
        </w:rPr>
      </w:pPr>
      <w:hyperlink w:anchor="_Toc86757958" w:history="1">
        <w:r w:rsidR="00BC390A" w:rsidRPr="00BB46B5">
          <w:rPr>
            <w:rStyle w:val="Hyperlink"/>
          </w:rPr>
          <w:t>5.6</w:t>
        </w:r>
        <w:r w:rsidR="00BC390A">
          <w:rPr>
            <w:rFonts w:asciiTheme="minorHAnsi" w:eastAsiaTheme="minorEastAsia" w:hAnsiTheme="minorHAnsi" w:cstheme="minorBidi"/>
            <w:caps w:val="0"/>
            <w:sz w:val="22"/>
            <w:szCs w:val="22"/>
            <w:lang w:eastAsia="pt-BR"/>
          </w:rPr>
          <w:tab/>
        </w:r>
        <w:r w:rsidR="00BC390A" w:rsidRPr="00BB46B5">
          <w:rPr>
            <w:rStyle w:val="Hyperlink"/>
          </w:rPr>
          <w:t>Teste da estimativa do atraso</w:t>
        </w:r>
        <w:r w:rsidR="00BC390A">
          <w:rPr>
            <w:webHidden/>
          </w:rPr>
          <w:tab/>
        </w:r>
        <w:r w:rsidR="00BC390A">
          <w:rPr>
            <w:webHidden/>
          </w:rPr>
          <w:fldChar w:fldCharType="begin"/>
        </w:r>
        <w:r w:rsidR="00BC390A">
          <w:rPr>
            <w:webHidden/>
          </w:rPr>
          <w:instrText xml:space="preserve"> PAGEREF _Toc86757958 \h </w:instrText>
        </w:r>
        <w:r w:rsidR="00BC390A">
          <w:rPr>
            <w:webHidden/>
          </w:rPr>
        </w:r>
        <w:r w:rsidR="00BC390A">
          <w:rPr>
            <w:webHidden/>
          </w:rPr>
          <w:fldChar w:fldCharType="separate"/>
        </w:r>
        <w:r w:rsidR="00BC390A">
          <w:rPr>
            <w:webHidden/>
          </w:rPr>
          <w:t>52</w:t>
        </w:r>
        <w:r w:rsidR="00BC390A">
          <w:rPr>
            <w:webHidden/>
          </w:rPr>
          <w:fldChar w:fldCharType="end"/>
        </w:r>
      </w:hyperlink>
    </w:p>
    <w:p w14:paraId="0F0A5B78" w14:textId="7AD708DB" w:rsidR="00BC390A" w:rsidRDefault="004828AC">
      <w:pPr>
        <w:pStyle w:val="Sumrio1"/>
        <w:rPr>
          <w:rFonts w:asciiTheme="minorHAnsi" w:eastAsiaTheme="minorEastAsia" w:hAnsiTheme="minorHAnsi" w:cstheme="minorBidi"/>
          <w:b w:val="0"/>
          <w:bCs w:val="0"/>
          <w:caps w:val="0"/>
          <w:sz w:val="22"/>
          <w:szCs w:val="22"/>
          <w:lang w:eastAsia="pt-BR"/>
        </w:rPr>
      </w:pPr>
      <w:hyperlink w:anchor="_Toc86757959" w:history="1">
        <w:r w:rsidR="00BC390A" w:rsidRPr="00BB46B5">
          <w:rPr>
            <w:rStyle w:val="Hyperlink"/>
          </w:rPr>
          <w:t>6</w:t>
        </w:r>
        <w:r w:rsidR="00BC390A">
          <w:rPr>
            <w:rFonts w:asciiTheme="minorHAnsi" w:eastAsiaTheme="minorEastAsia" w:hAnsiTheme="minorHAnsi" w:cstheme="minorBidi"/>
            <w:b w:val="0"/>
            <w:bCs w:val="0"/>
            <w:caps w:val="0"/>
            <w:sz w:val="22"/>
            <w:szCs w:val="22"/>
            <w:lang w:eastAsia="pt-BR"/>
          </w:rPr>
          <w:tab/>
        </w:r>
        <w:r w:rsidR="00BC390A" w:rsidRPr="00BB46B5">
          <w:rPr>
            <w:rStyle w:val="Hyperlink"/>
          </w:rPr>
          <w:t>Ensaios da direção de chegada do sinal sonoro</w:t>
        </w:r>
        <w:r w:rsidR="00BC390A">
          <w:rPr>
            <w:webHidden/>
          </w:rPr>
          <w:tab/>
        </w:r>
        <w:r w:rsidR="00BC390A">
          <w:rPr>
            <w:webHidden/>
          </w:rPr>
          <w:fldChar w:fldCharType="begin"/>
        </w:r>
        <w:r w:rsidR="00BC390A">
          <w:rPr>
            <w:webHidden/>
          </w:rPr>
          <w:instrText xml:space="preserve"> PAGEREF _Toc86757959 \h </w:instrText>
        </w:r>
        <w:r w:rsidR="00BC390A">
          <w:rPr>
            <w:webHidden/>
          </w:rPr>
        </w:r>
        <w:r w:rsidR="00BC390A">
          <w:rPr>
            <w:webHidden/>
          </w:rPr>
          <w:fldChar w:fldCharType="separate"/>
        </w:r>
        <w:r w:rsidR="00BC390A">
          <w:rPr>
            <w:webHidden/>
          </w:rPr>
          <w:t>58</w:t>
        </w:r>
        <w:r w:rsidR="00BC390A">
          <w:rPr>
            <w:webHidden/>
          </w:rPr>
          <w:fldChar w:fldCharType="end"/>
        </w:r>
      </w:hyperlink>
    </w:p>
    <w:p w14:paraId="1B63C052" w14:textId="58EC0641" w:rsidR="00BC390A" w:rsidRDefault="004828AC">
      <w:pPr>
        <w:pStyle w:val="Sumrio2"/>
        <w:rPr>
          <w:rFonts w:asciiTheme="minorHAnsi" w:eastAsiaTheme="minorEastAsia" w:hAnsiTheme="minorHAnsi" w:cstheme="minorBidi"/>
          <w:caps w:val="0"/>
          <w:sz w:val="22"/>
          <w:szCs w:val="22"/>
          <w:lang w:eastAsia="pt-BR"/>
        </w:rPr>
      </w:pPr>
      <w:hyperlink w:anchor="_Toc86757960" w:history="1">
        <w:r w:rsidR="00BC390A" w:rsidRPr="00BB46B5">
          <w:rPr>
            <w:rStyle w:val="Hyperlink"/>
          </w:rPr>
          <w:t>6.1</w:t>
        </w:r>
        <w:r w:rsidR="00BC390A">
          <w:rPr>
            <w:rFonts w:asciiTheme="minorHAnsi" w:eastAsiaTheme="minorEastAsia" w:hAnsiTheme="minorHAnsi" w:cstheme="minorBidi"/>
            <w:caps w:val="0"/>
            <w:sz w:val="22"/>
            <w:szCs w:val="22"/>
            <w:lang w:eastAsia="pt-BR"/>
          </w:rPr>
          <w:tab/>
        </w:r>
        <w:r w:rsidR="00BC390A" w:rsidRPr="00BB46B5">
          <w:rPr>
            <w:rStyle w:val="Hyperlink"/>
          </w:rPr>
          <w:t>Ensaios para ângulos de referência positiva</w:t>
        </w:r>
        <w:r w:rsidR="00BC390A">
          <w:rPr>
            <w:webHidden/>
          </w:rPr>
          <w:tab/>
        </w:r>
        <w:r w:rsidR="00BC390A">
          <w:rPr>
            <w:webHidden/>
          </w:rPr>
          <w:fldChar w:fldCharType="begin"/>
        </w:r>
        <w:r w:rsidR="00BC390A">
          <w:rPr>
            <w:webHidden/>
          </w:rPr>
          <w:instrText xml:space="preserve"> PAGEREF _Toc86757960 \h </w:instrText>
        </w:r>
        <w:r w:rsidR="00BC390A">
          <w:rPr>
            <w:webHidden/>
          </w:rPr>
        </w:r>
        <w:r w:rsidR="00BC390A">
          <w:rPr>
            <w:webHidden/>
          </w:rPr>
          <w:fldChar w:fldCharType="separate"/>
        </w:r>
        <w:r w:rsidR="00BC390A">
          <w:rPr>
            <w:webHidden/>
          </w:rPr>
          <w:t>58</w:t>
        </w:r>
        <w:r w:rsidR="00BC390A">
          <w:rPr>
            <w:webHidden/>
          </w:rPr>
          <w:fldChar w:fldCharType="end"/>
        </w:r>
      </w:hyperlink>
    </w:p>
    <w:p w14:paraId="5CD5C654" w14:textId="1EE3FACB" w:rsidR="00BC390A" w:rsidRDefault="004828AC">
      <w:pPr>
        <w:pStyle w:val="Sumrio2"/>
        <w:rPr>
          <w:rFonts w:asciiTheme="minorHAnsi" w:eastAsiaTheme="minorEastAsia" w:hAnsiTheme="minorHAnsi" w:cstheme="minorBidi"/>
          <w:caps w:val="0"/>
          <w:sz w:val="22"/>
          <w:szCs w:val="22"/>
          <w:lang w:eastAsia="pt-BR"/>
        </w:rPr>
      </w:pPr>
      <w:hyperlink w:anchor="_Toc86757961" w:history="1">
        <w:r w:rsidR="00BC390A" w:rsidRPr="00BB46B5">
          <w:rPr>
            <w:rStyle w:val="Hyperlink"/>
          </w:rPr>
          <w:t>6.2</w:t>
        </w:r>
        <w:r w:rsidR="00BC390A">
          <w:rPr>
            <w:rFonts w:asciiTheme="minorHAnsi" w:eastAsiaTheme="minorEastAsia" w:hAnsiTheme="minorHAnsi" w:cstheme="minorBidi"/>
            <w:caps w:val="0"/>
            <w:sz w:val="22"/>
            <w:szCs w:val="22"/>
            <w:lang w:eastAsia="pt-BR"/>
          </w:rPr>
          <w:tab/>
        </w:r>
        <w:r w:rsidR="00BC390A" w:rsidRPr="00BB46B5">
          <w:rPr>
            <w:rStyle w:val="Hyperlink"/>
          </w:rPr>
          <w:t>Ensaios para ângulos de referência negativa</w:t>
        </w:r>
        <w:r w:rsidR="00BC390A">
          <w:rPr>
            <w:webHidden/>
          </w:rPr>
          <w:tab/>
        </w:r>
        <w:r w:rsidR="00BC390A">
          <w:rPr>
            <w:webHidden/>
          </w:rPr>
          <w:fldChar w:fldCharType="begin"/>
        </w:r>
        <w:r w:rsidR="00BC390A">
          <w:rPr>
            <w:webHidden/>
          </w:rPr>
          <w:instrText xml:space="preserve"> PAGEREF _Toc86757961 \h </w:instrText>
        </w:r>
        <w:r w:rsidR="00BC390A">
          <w:rPr>
            <w:webHidden/>
          </w:rPr>
        </w:r>
        <w:r w:rsidR="00BC390A">
          <w:rPr>
            <w:webHidden/>
          </w:rPr>
          <w:fldChar w:fldCharType="separate"/>
        </w:r>
        <w:r w:rsidR="00BC390A">
          <w:rPr>
            <w:webHidden/>
          </w:rPr>
          <w:t>60</w:t>
        </w:r>
        <w:r w:rsidR="00BC390A">
          <w:rPr>
            <w:webHidden/>
          </w:rPr>
          <w:fldChar w:fldCharType="end"/>
        </w:r>
      </w:hyperlink>
    </w:p>
    <w:p w14:paraId="10267BBB" w14:textId="3DBEF96F" w:rsidR="00BC390A" w:rsidRDefault="004828AC">
      <w:pPr>
        <w:pStyle w:val="Sumrio2"/>
        <w:rPr>
          <w:rFonts w:asciiTheme="minorHAnsi" w:eastAsiaTheme="minorEastAsia" w:hAnsiTheme="minorHAnsi" w:cstheme="minorBidi"/>
          <w:caps w:val="0"/>
          <w:sz w:val="22"/>
          <w:szCs w:val="22"/>
          <w:lang w:eastAsia="pt-BR"/>
        </w:rPr>
      </w:pPr>
      <w:hyperlink w:anchor="_Toc86757962" w:history="1">
        <w:r w:rsidR="00BC390A" w:rsidRPr="00BB46B5">
          <w:rPr>
            <w:rStyle w:val="Hyperlink"/>
          </w:rPr>
          <w:t>6.3</w:t>
        </w:r>
        <w:r w:rsidR="00BC390A">
          <w:rPr>
            <w:rFonts w:asciiTheme="minorHAnsi" w:eastAsiaTheme="minorEastAsia" w:hAnsiTheme="minorHAnsi" w:cstheme="minorBidi"/>
            <w:caps w:val="0"/>
            <w:sz w:val="22"/>
            <w:szCs w:val="22"/>
            <w:lang w:eastAsia="pt-BR"/>
          </w:rPr>
          <w:tab/>
        </w:r>
        <w:r w:rsidR="00BC390A" w:rsidRPr="00BB46B5">
          <w:rPr>
            <w:rStyle w:val="Hyperlink"/>
          </w:rPr>
          <w:t>Conceitos aprendidos durante os ensaios</w:t>
        </w:r>
        <w:r w:rsidR="00BC390A">
          <w:rPr>
            <w:webHidden/>
          </w:rPr>
          <w:tab/>
        </w:r>
        <w:r w:rsidR="00BC390A">
          <w:rPr>
            <w:webHidden/>
          </w:rPr>
          <w:fldChar w:fldCharType="begin"/>
        </w:r>
        <w:r w:rsidR="00BC390A">
          <w:rPr>
            <w:webHidden/>
          </w:rPr>
          <w:instrText xml:space="preserve"> PAGEREF _Toc86757962 \h </w:instrText>
        </w:r>
        <w:r w:rsidR="00BC390A">
          <w:rPr>
            <w:webHidden/>
          </w:rPr>
        </w:r>
        <w:r w:rsidR="00BC390A">
          <w:rPr>
            <w:webHidden/>
          </w:rPr>
          <w:fldChar w:fldCharType="separate"/>
        </w:r>
        <w:r w:rsidR="00BC390A">
          <w:rPr>
            <w:webHidden/>
          </w:rPr>
          <w:t>61</w:t>
        </w:r>
        <w:r w:rsidR="00BC390A">
          <w:rPr>
            <w:webHidden/>
          </w:rPr>
          <w:fldChar w:fldCharType="end"/>
        </w:r>
      </w:hyperlink>
    </w:p>
    <w:p w14:paraId="2F656809" w14:textId="2220929F" w:rsidR="00BC390A" w:rsidRDefault="004828AC">
      <w:pPr>
        <w:pStyle w:val="Sumrio2"/>
        <w:rPr>
          <w:rFonts w:asciiTheme="minorHAnsi" w:eastAsiaTheme="minorEastAsia" w:hAnsiTheme="minorHAnsi" w:cstheme="minorBidi"/>
          <w:caps w:val="0"/>
          <w:sz w:val="22"/>
          <w:szCs w:val="22"/>
          <w:lang w:eastAsia="pt-BR"/>
        </w:rPr>
      </w:pPr>
      <w:hyperlink w:anchor="_Toc86757963" w:history="1">
        <w:r w:rsidR="00BC390A" w:rsidRPr="00BB46B5">
          <w:rPr>
            <w:rStyle w:val="Hyperlink"/>
          </w:rPr>
          <w:t>6.4</w:t>
        </w:r>
        <w:r w:rsidR="00BC390A">
          <w:rPr>
            <w:rFonts w:asciiTheme="minorHAnsi" w:eastAsiaTheme="minorEastAsia" w:hAnsiTheme="minorHAnsi" w:cstheme="minorBidi"/>
            <w:caps w:val="0"/>
            <w:sz w:val="22"/>
            <w:szCs w:val="22"/>
            <w:lang w:eastAsia="pt-BR"/>
          </w:rPr>
          <w:tab/>
        </w:r>
        <w:r w:rsidR="00BC390A" w:rsidRPr="00BB46B5">
          <w:rPr>
            <w:rStyle w:val="Hyperlink"/>
          </w:rPr>
          <w:t>Avaliação dos resultados obtidos</w:t>
        </w:r>
        <w:r w:rsidR="00BC390A">
          <w:rPr>
            <w:webHidden/>
          </w:rPr>
          <w:tab/>
        </w:r>
        <w:r w:rsidR="00BC390A">
          <w:rPr>
            <w:webHidden/>
          </w:rPr>
          <w:fldChar w:fldCharType="begin"/>
        </w:r>
        <w:r w:rsidR="00BC390A">
          <w:rPr>
            <w:webHidden/>
          </w:rPr>
          <w:instrText xml:space="preserve"> PAGEREF _Toc86757963 \h </w:instrText>
        </w:r>
        <w:r w:rsidR="00BC390A">
          <w:rPr>
            <w:webHidden/>
          </w:rPr>
        </w:r>
        <w:r w:rsidR="00BC390A">
          <w:rPr>
            <w:webHidden/>
          </w:rPr>
          <w:fldChar w:fldCharType="separate"/>
        </w:r>
        <w:r w:rsidR="00BC390A">
          <w:rPr>
            <w:webHidden/>
          </w:rPr>
          <w:t>62</w:t>
        </w:r>
        <w:r w:rsidR="00BC390A">
          <w:rPr>
            <w:webHidden/>
          </w:rPr>
          <w:fldChar w:fldCharType="end"/>
        </w:r>
      </w:hyperlink>
    </w:p>
    <w:p w14:paraId="6054F676" w14:textId="428D6E21" w:rsidR="00BC390A" w:rsidRDefault="004828AC">
      <w:pPr>
        <w:pStyle w:val="Sumrio1"/>
        <w:rPr>
          <w:rFonts w:asciiTheme="minorHAnsi" w:eastAsiaTheme="minorEastAsia" w:hAnsiTheme="minorHAnsi" w:cstheme="minorBidi"/>
          <w:b w:val="0"/>
          <w:bCs w:val="0"/>
          <w:caps w:val="0"/>
          <w:sz w:val="22"/>
          <w:szCs w:val="22"/>
          <w:lang w:eastAsia="pt-BR"/>
        </w:rPr>
      </w:pPr>
      <w:hyperlink w:anchor="_Toc86757964" w:history="1">
        <w:r w:rsidR="00BC390A" w:rsidRPr="00BB46B5">
          <w:rPr>
            <w:rStyle w:val="Hyperlink"/>
          </w:rPr>
          <w:t>7</w:t>
        </w:r>
        <w:r w:rsidR="00BC390A">
          <w:rPr>
            <w:rFonts w:asciiTheme="minorHAnsi" w:eastAsiaTheme="minorEastAsia" w:hAnsiTheme="minorHAnsi" w:cstheme="minorBidi"/>
            <w:b w:val="0"/>
            <w:bCs w:val="0"/>
            <w:caps w:val="0"/>
            <w:sz w:val="22"/>
            <w:szCs w:val="22"/>
            <w:lang w:eastAsia="pt-BR"/>
          </w:rPr>
          <w:tab/>
        </w:r>
        <w:r w:rsidR="00BC390A" w:rsidRPr="00BB46B5">
          <w:rPr>
            <w:rStyle w:val="Hyperlink"/>
          </w:rPr>
          <w:t>Conclusões e propostas para futuras análises</w:t>
        </w:r>
        <w:r w:rsidR="00BC390A">
          <w:rPr>
            <w:webHidden/>
          </w:rPr>
          <w:tab/>
        </w:r>
        <w:r w:rsidR="00BC390A">
          <w:rPr>
            <w:webHidden/>
          </w:rPr>
          <w:fldChar w:fldCharType="begin"/>
        </w:r>
        <w:r w:rsidR="00BC390A">
          <w:rPr>
            <w:webHidden/>
          </w:rPr>
          <w:instrText xml:space="preserve"> PAGEREF _Toc86757964 \h </w:instrText>
        </w:r>
        <w:r w:rsidR="00BC390A">
          <w:rPr>
            <w:webHidden/>
          </w:rPr>
        </w:r>
        <w:r w:rsidR="00BC390A">
          <w:rPr>
            <w:webHidden/>
          </w:rPr>
          <w:fldChar w:fldCharType="separate"/>
        </w:r>
        <w:r w:rsidR="00BC390A">
          <w:rPr>
            <w:webHidden/>
          </w:rPr>
          <w:t>64</w:t>
        </w:r>
        <w:r w:rsidR="00BC390A">
          <w:rPr>
            <w:webHidden/>
          </w:rPr>
          <w:fldChar w:fldCharType="end"/>
        </w:r>
      </w:hyperlink>
    </w:p>
    <w:p w14:paraId="367FFADD" w14:textId="0EE9E8FB" w:rsidR="00BC390A" w:rsidRDefault="004828AC">
      <w:pPr>
        <w:pStyle w:val="Sumrio1"/>
        <w:rPr>
          <w:rFonts w:asciiTheme="minorHAnsi" w:eastAsiaTheme="minorEastAsia" w:hAnsiTheme="minorHAnsi" w:cstheme="minorBidi"/>
          <w:b w:val="0"/>
          <w:bCs w:val="0"/>
          <w:caps w:val="0"/>
          <w:sz w:val="22"/>
          <w:szCs w:val="22"/>
          <w:lang w:eastAsia="pt-BR"/>
        </w:rPr>
      </w:pPr>
      <w:hyperlink w:anchor="_Toc86757965" w:history="1">
        <w:r w:rsidR="00BC390A" w:rsidRPr="00BB46B5">
          <w:rPr>
            <w:rStyle w:val="Hyperlink"/>
          </w:rPr>
          <w:t>REFERÊNCIA BIBLIOGRÁFICAS</w:t>
        </w:r>
        <w:r w:rsidR="00BC390A">
          <w:rPr>
            <w:webHidden/>
          </w:rPr>
          <w:tab/>
        </w:r>
        <w:r w:rsidR="00BC390A">
          <w:rPr>
            <w:webHidden/>
          </w:rPr>
          <w:fldChar w:fldCharType="begin"/>
        </w:r>
        <w:r w:rsidR="00BC390A">
          <w:rPr>
            <w:webHidden/>
          </w:rPr>
          <w:instrText xml:space="preserve"> PAGEREF _Toc86757965 \h </w:instrText>
        </w:r>
        <w:r w:rsidR="00BC390A">
          <w:rPr>
            <w:webHidden/>
          </w:rPr>
        </w:r>
        <w:r w:rsidR="00BC390A">
          <w:rPr>
            <w:webHidden/>
          </w:rPr>
          <w:fldChar w:fldCharType="separate"/>
        </w:r>
        <w:r w:rsidR="00BC390A">
          <w:rPr>
            <w:webHidden/>
          </w:rPr>
          <w:t>66</w:t>
        </w:r>
        <w:r w:rsidR="00BC390A">
          <w:rPr>
            <w:webHidden/>
          </w:rPr>
          <w:fldChar w:fldCharType="end"/>
        </w:r>
      </w:hyperlink>
    </w:p>
    <w:p w14:paraId="4B24CA71" w14:textId="66C7BCA3" w:rsidR="005D7678" w:rsidRPr="005D7678" w:rsidRDefault="005D7678" w:rsidP="005D7678">
      <w:pPr>
        <w:rPr>
          <w:rFonts w:ascii="Times New Roman" w:hAnsi="Times New Roman" w:cs="Times New Roman"/>
          <w:sz w:val="24"/>
          <w:szCs w:val="24"/>
        </w:rPr>
        <w:sectPr w:rsidR="005D7678" w:rsidRPr="005D7678" w:rsidSect="00FE3ECE">
          <w:headerReference w:type="default" r:id="rId9"/>
          <w:footerReference w:type="default" r:id="rId10"/>
          <w:pgSz w:w="11906" w:h="16838"/>
          <w:pgMar w:top="1701" w:right="1134" w:bottom="1134" w:left="1701" w:header="709" w:footer="709" w:gutter="0"/>
          <w:pgNumType w:start="0"/>
          <w:cols w:space="708"/>
          <w:docGrid w:linePitch="360"/>
        </w:sectPr>
      </w:pPr>
      <w:r>
        <w:rPr>
          <w:rFonts w:ascii="Times New Roman" w:hAnsi="Times New Roman" w:cs="Times New Roman"/>
          <w:sz w:val="24"/>
          <w:szCs w:val="24"/>
        </w:rPr>
        <w:fldChar w:fldCharType="end"/>
      </w:r>
    </w:p>
    <w:p w14:paraId="630F6C05" w14:textId="5AD2C0E7" w:rsidR="005E7966" w:rsidRDefault="005E7966" w:rsidP="00AB10CE">
      <w:pPr>
        <w:pStyle w:val="Ttulo1"/>
      </w:pPr>
      <w:bookmarkStart w:id="7" w:name="_Toc86757926"/>
      <w:r>
        <w:lastRenderedPageBreak/>
        <w:t>INTRODUÇÃO</w:t>
      </w:r>
      <w:bookmarkEnd w:id="7"/>
    </w:p>
    <w:p w14:paraId="6CC1D945" w14:textId="1940FCEC" w:rsidR="005E7966" w:rsidRPr="00C62A96" w:rsidRDefault="005E7966" w:rsidP="00C62A96">
      <w:pPr>
        <w:pStyle w:val="Texto-ABNT"/>
      </w:pPr>
      <w:r>
        <w:rPr>
          <w:b/>
        </w:rPr>
        <w:tab/>
      </w:r>
      <w:r w:rsidRPr="00C62A96">
        <w:t>O desenvolvimento de sistemas</w:t>
      </w:r>
      <w:r w:rsidR="005F2609">
        <w:t xml:space="preserve"> de estimação</w:t>
      </w:r>
      <w:r w:rsidRPr="00C62A96">
        <w:t xml:space="preserve"> de direção de chegada</w:t>
      </w:r>
      <w:r w:rsidR="005F2609">
        <w:t xml:space="preserve"> (DOA) de sinais</w:t>
      </w:r>
      <w:r w:rsidRPr="00C62A96">
        <w:t xml:space="preserve"> faz parte dos desejos da sociedade há anos. Apesar de ainda ser tratada como ficção científica na maioria dos casos, já está presente em diversas aplicações do cotidiano e continua sendo alvo de investimentos tecnológicos. Podemos destacar como exemplo sistemas de redes de antenas que usam essa técnica para </w:t>
      </w:r>
      <w:r w:rsidR="00D30DAD">
        <w:t>estimar a direção de</w:t>
      </w:r>
      <w:r w:rsidRPr="00C62A96">
        <w:t xml:space="preserve"> chegada de sinais incidentes</w:t>
      </w:r>
      <w:ins w:id="8" w:author="Ricardo Zelenovsky" w:date="2021-11-02T22:13:00Z">
        <w:r w:rsidR="0036152B">
          <w:t xml:space="preserve"> e assim melhorar a recep</w:t>
        </w:r>
      </w:ins>
      <w:ins w:id="9" w:author="Ricardo Zelenovsky" w:date="2021-11-02T22:14:00Z">
        <w:r w:rsidR="0036152B">
          <w:t>ção</w:t>
        </w:r>
      </w:ins>
      <w:r w:rsidRPr="00C62A96">
        <w:t>.</w:t>
      </w:r>
    </w:p>
    <w:p w14:paraId="00A44135" w14:textId="64712B09" w:rsidR="005E7966" w:rsidRPr="00C62A96" w:rsidRDefault="005E7966" w:rsidP="00C62A96">
      <w:pPr>
        <w:pStyle w:val="Texto-ABNT"/>
      </w:pPr>
      <w:r w:rsidRPr="00C62A96">
        <w:tab/>
        <w:t xml:space="preserve">Estes sistemas de redes inteligentes foram desenvolvidos para fins tecnológicos nos sistemas de comunicação móvel de </w:t>
      </w:r>
      <w:r w:rsidR="00D9195B">
        <w:t>diversas</w:t>
      </w:r>
      <w:r w:rsidRPr="00C62A96">
        <w:t xml:space="preserve"> geraç</w:t>
      </w:r>
      <w:r w:rsidR="00D9195B">
        <w:t>ões</w:t>
      </w:r>
      <w:r w:rsidRPr="00C62A96">
        <w:t>. Com o passar do tempo ocorreu a inevitável difusão da tecnologia p</w:t>
      </w:r>
      <w:r w:rsidR="00D9195B">
        <w:t>ara todo meio social</w:t>
      </w:r>
      <w:r w:rsidRPr="00C62A96">
        <w:t xml:space="preserve">, assim diversas outras aplicações surgiram como o auxílio em resgates </w:t>
      </w:r>
      <w:r w:rsidR="00D9195B">
        <w:t xml:space="preserve">no caso de acidente </w:t>
      </w:r>
      <w:r w:rsidRPr="00C62A96">
        <w:t>e</w:t>
      </w:r>
      <w:r w:rsidR="00D9195B">
        <w:t xml:space="preserve"> durante</w:t>
      </w:r>
      <w:r w:rsidRPr="00C62A96">
        <w:t xml:space="preserve"> competições</w:t>
      </w:r>
      <w:r w:rsidR="00D9195B">
        <w:t xml:space="preserve"> esportivas</w:t>
      </w:r>
      <w:r w:rsidRPr="00C62A96">
        <w:t>. Além disso, as pesquisas continuam apontando para novos usos da tecnologia. O artigo</w:t>
      </w:r>
      <w:r w:rsidR="00375B5C" w:rsidRPr="00573989">
        <w:rPr>
          <w:vertAlign w:val="superscript"/>
        </w:rPr>
        <w:footnoteReference w:id="1"/>
      </w:r>
      <w:r w:rsidRPr="00C62A96">
        <w:t>, por exemplo, desenvolveu no contexto dos problemas de localização de atiradores pelos sinais sonoros associados ao disparo de uma arma de fogo.</w:t>
      </w:r>
    </w:p>
    <w:p w14:paraId="068044F9" w14:textId="0AF7BBBE" w:rsidR="00CC0D19" w:rsidRDefault="005E7966" w:rsidP="00CC0D19">
      <w:pPr>
        <w:pStyle w:val="Texto-ABNT"/>
      </w:pPr>
      <w:r w:rsidRPr="00C62A96">
        <w:tab/>
        <w:t>Tendo em vista tais sistemas, as aplicações em captações de sinais sonoros por robôs se mostram prometedor</w:t>
      </w:r>
      <w:r w:rsidR="00D9195B">
        <w:t>as</w:t>
      </w:r>
      <w:r w:rsidRPr="00C62A96">
        <w:t>. Em que por meio desses robôs, será possível enviá-los para procurar vítimas em lugares que o ser humano não consegue alcançar e sem causar riscos a sua saúde física, ou seja, em meio aos escombros ou perto de vulcões em erupção.</w:t>
      </w:r>
    </w:p>
    <w:p w14:paraId="2FC9EA12" w14:textId="3251C85C" w:rsidR="00EA3EC8" w:rsidRPr="00CC0D19" w:rsidRDefault="00762F01" w:rsidP="00CC0D19">
      <w:pPr>
        <w:pStyle w:val="Ttulo2"/>
      </w:pPr>
      <w:bookmarkStart w:id="10" w:name="_Toc86757927"/>
      <w:r>
        <w:t>OBJETIVO</w:t>
      </w:r>
      <w:bookmarkEnd w:id="10"/>
    </w:p>
    <w:p w14:paraId="20515D8B" w14:textId="77777777" w:rsidR="00717774" w:rsidRDefault="003A7240" w:rsidP="00717774">
      <w:pPr>
        <w:pStyle w:val="Texto-ABNT"/>
      </w:pPr>
      <w:r>
        <w:tab/>
      </w:r>
      <w:r w:rsidR="00EA3EC8" w:rsidRPr="00C62A96">
        <w:t xml:space="preserve">Este trabalho é uma continuação das atividades desenvolvidas em [1] e [2] que posteriormente serão mais discutidas. </w:t>
      </w:r>
      <w:r w:rsidR="00585D40">
        <w:t>O presente trabalho de conclusão de curso</w:t>
      </w:r>
      <w:r w:rsidR="00EA3EC8" w:rsidRPr="00C62A96">
        <w:t xml:space="preserve"> pretende possibilitar que o estimador de direção de direção de chegada trabalhe de forma</w:t>
      </w:r>
      <w:r w:rsidR="00585D40">
        <w:t xml:space="preserve"> que</w:t>
      </w:r>
      <w:r w:rsidR="00EA3EC8" w:rsidRPr="00C62A96">
        <w:t xml:space="preserve"> ao receber um sinal sonoro pelos dois microfones, </w:t>
      </w:r>
      <w:r w:rsidR="00585D40">
        <w:t>responda com a estimativa</w:t>
      </w:r>
      <w:r w:rsidR="00EA3EC8" w:rsidRPr="00C62A96">
        <w:t xml:space="preserve"> do ângulo de direção de chegada. </w:t>
      </w:r>
      <w:r w:rsidR="00717774" w:rsidRPr="00717774">
        <w:t>Este trabalho iniciou com o projeto existente, que apresentava erros de estimação muito além do que seria</w:t>
      </w:r>
      <w:del w:id="11" w:author="Ricardo Zelenovsky" w:date="2021-11-02T22:15:00Z">
        <w:r w:rsidR="00717774" w:rsidRPr="00717774" w:rsidDel="0036152B">
          <w:delText>l</w:delText>
        </w:r>
      </w:del>
      <w:r w:rsidR="00717774" w:rsidRPr="00717774">
        <w:t xml:space="preserve"> esperado. O firmware disponível estava muito retalhado e muitas vezes </w:t>
      </w:r>
      <w:r w:rsidR="00717774" w:rsidRPr="00717774">
        <w:lastRenderedPageBreak/>
        <w:t xml:space="preserve">conflitante. Por isso, se fez necessário uma verificação completa do hardware, testes para comprovar seu funcionamento e </w:t>
      </w:r>
      <w:proofErr w:type="spellStart"/>
      <w:r w:rsidR="00717774" w:rsidRPr="00717774">
        <w:t>reescritura</w:t>
      </w:r>
      <w:r w:rsidR="00717774">
        <w:t>ç</w:t>
      </w:r>
      <w:r w:rsidR="00717774" w:rsidRPr="00717774">
        <w:t>ão</w:t>
      </w:r>
      <w:proofErr w:type="spellEnd"/>
      <w:r w:rsidR="00717774" w:rsidRPr="00717774">
        <w:t xml:space="preserve"> de todo firmware. </w:t>
      </w:r>
    </w:p>
    <w:p w14:paraId="1ED3366C" w14:textId="3C697598" w:rsidR="005D3882" w:rsidRDefault="0005794A" w:rsidP="00717774">
      <w:pPr>
        <w:pStyle w:val="Texto-ABNT"/>
        <w:jc w:val="center"/>
      </w:pPr>
      <w:r>
        <w:object w:dxaOrig="3600" w:dyaOrig="4020" w14:anchorId="375B16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0.35pt;height:201.05pt" o:ole="">
            <v:imagedata r:id="rId11" o:title=""/>
          </v:shape>
          <o:OLEObject Type="Embed" ProgID="PBrush" ShapeID="_x0000_i1025" DrawAspect="Content" ObjectID="_1697480972" r:id="rId12"/>
        </w:object>
      </w:r>
    </w:p>
    <w:p w14:paraId="6287FCEE" w14:textId="20AFEBC1" w:rsidR="00EA3EC8" w:rsidRDefault="005D3882" w:rsidP="005D3882">
      <w:pPr>
        <w:pStyle w:val="EstiloLegenda-ABNT"/>
        <w:rPr>
          <w:rStyle w:val="Hyperlink"/>
          <w:rFonts w:ascii="Courier New"/>
          <w:sz w:val="20"/>
        </w:rPr>
      </w:pPr>
      <w:bookmarkStart w:id="12" w:name="_Toc86757857"/>
      <w:r>
        <w:t xml:space="preserve">Figura </w:t>
      </w:r>
      <w:fldSimple w:instr=" STYLEREF 1 \s ">
        <w:r w:rsidR="00BC390A">
          <w:rPr>
            <w:noProof/>
          </w:rPr>
          <w:t>1</w:t>
        </w:r>
      </w:fldSimple>
      <w:r w:rsidR="00860EBD">
        <w:t>.</w:t>
      </w:r>
      <w:fldSimple w:instr=" SEQ Figura \* ARABIC \s 1 ">
        <w:r w:rsidR="00BC390A">
          <w:rPr>
            <w:noProof/>
          </w:rPr>
          <w:t>1</w:t>
        </w:r>
      </w:fldSimple>
      <w:r>
        <w:t xml:space="preserve">: </w:t>
      </w:r>
      <w:r w:rsidR="0005794A">
        <w:t>Hardware do e</w:t>
      </w:r>
      <w:r w:rsidRPr="001A154B">
        <w:t>stimador de direção de chegada</w:t>
      </w:r>
      <w:bookmarkEnd w:id="12"/>
    </w:p>
    <w:p w14:paraId="56C1FDF1" w14:textId="3066EAAC" w:rsidR="00EA3EC8" w:rsidRPr="00CC0D19" w:rsidRDefault="00762F01" w:rsidP="00CC0D19">
      <w:pPr>
        <w:pStyle w:val="Ttulo2"/>
        <w:rPr>
          <w:rFonts w:cs="Times New Roman"/>
          <w:bCs/>
          <w:sz w:val="20"/>
          <w:szCs w:val="20"/>
        </w:rPr>
      </w:pPr>
      <w:bookmarkStart w:id="13" w:name="_Toc86757928"/>
      <w:r>
        <w:t>ORGANIZAÇÃO DO TRABALHO</w:t>
      </w:r>
      <w:bookmarkEnd w:id="13"/>
    </w:p>
    <w:p w14:paraId="44BE4EDB" w14:textId="46FD3D42" w:rsidR="00EA3EC8" w:rsidRPr="00C62A96" w:rsidRDefault="00EA3EC8" w:rsidP="00C62A96">
      <w:pPr>
        <w:pStyle w:val="Texto-ABNT"/>
      </w:pPr>
      <w:r>
        <w:rPr>
          <w:b/>
        </w:rPr>
        <w:tab/>
      </w:r>
      <w:r w:rsidRPr="00C62A96">
        <w:t xml:space="preserve">Este trabalho foi dividido em </w:t>
      </w:r>
      <w:r w:rsidR="00491EB1" w:rsidRPr="00C62A96">
        <w:t>três</w:t>
      </w:r>
      <w:r w:rsidRPr="00C62A96">
        <w:t xml:space="preserve"> partes.</w:t>
      </w:r>
    </w:p>
    <w:p w14:paraId="3951EEB1" w14:textId="191DB175" w:rsidR="00E139AF" w:rsidRPr="00C62A96" w:rsidRDefault="00EA3EC8" w:rsidP="00C62A96">
      <w:pPr>
        <w:pStyle w:val="Texto-ABNT"/>
      </w:pPr>
      <w:r w:rsidRPr="00C62A96">
        <w:tab/>
        <w:t>A primeira parte composta pelo</w:t>
      </w:r>
      <w:r w:rsidR="00491EB1" w:rsidRPr="00C62A96">
        <w:t>s</w:t>
      </w:r>
      <w:r w:rsidRPr="00C62A96">
        <w:t xml:space="preserve"> capítulo</w:t>
      </w:r>
      <w:r w:rsidR="00491EB1" w:rsidRPr="00C62A96">
        <w:t>s</w:t>
      </w:r>
      <w:r w:rsidRPr="00C62A96">
        <w:t xml:space="preserve"> 2</w:t>
      </w:r>
      <w:r w:rsidR="00491EB1" w:rsidRPr="00C62A96">
        <w:t>, 3 e 4</w:t>
      </w:r>
      <w:r w:rsidRPr="00C62A96">
        <w:t xml:space="preserve"> trata sobre o embasamento teóric</w:t>
      </w:r>
      <w:r w:rsidR="00491EB1" w:rsidRPr="00C62A96">
        <w:t xml:space="preserve">o, o hardware e algoritmo utilizado no projeto. Mais especificamente, o capítulo 2 fala sobre </w:t>
      </w:r>
      <w:proofErr w:type="gramStart"/>
      <w:r w:rsidR="00491EB1" w:rsidRPr="00C62A96">
        <w:t>o</w:t>
      </w:r>
      <w:r w:rsidR="002F2706">
        <w:t xml:space="preserve"> </w:t>
      </w:r>
      <w:r w:rsidR="00491EB1" w:rsidRPr="00C62A96">
        <w:t xml:space="preserve"> </w:t>
      </w:r>
      <w:proofErr w:type="spellStart"/>
      <w:r w:rsidR="002F2706">
        <w:t>Aliasing</w:t>
      </w:r>
      <w:proofErr w:type="spellEnd"/>
      <w:proofErr w:type="gramEnd"/>
      <w:r w:rsidR="00491EB1" w:rsidRPr="00C62A96">
        <w:t xml:space="preserve">, </w:t>
      </w:r>
      <w:r w:rsidR="0005794A">
        <w:t>o problema d</w:t>
      </w:r>
      <w:r w:rsidR="002F2706">
        <w:t xml:space="preserve">a </w:t>
      </w:r>
      <w:r w:rsidR="00491EB1" w:rsidRPr="00C62A96">
        <w:t>distância entre os microfones</w:t>
      </w:r>
      <w:r w:rsidR="00573989">
        <w:t xml:space="preserve"> </w:t>
      </w:r>
      <w:r w:rsidR="00491EB1" w:rsidRPr="00C62A96">
        <w:t>e</w:t>
      </w:r>
      <w:r w:rsidR="002F2706">
        <w:t xml:space="preserve"> o </w:t>
      </w:r>
      <w:r w:rsidR="0005794A">
        <w:t xml:space="preserve">equacionamento do </w:t>
      </w:r>
      <w:r w:rsidR="00491EB1" w:rsidRPr="00C62A96">
        <w:t>arranjo dos microfones. O capítulo</w:t>
      </w:r>
      <w:r w:rsidR="0068102D" w:rsidRPr="00C62A96">
        <w:t xml:space="preserve"> 3 </w:t>
      </w:r>
      <w:r w:rsidR="0005794A">
        <w:t>aborda</w:t>
      </w:r>
      <w:r w:rsidR="0068102D" w:rsidRPr="00C62A96">
        <w:t xml:space="preserve"> o microcontrolador MSP430-F5529, </w:t>
      </w:r>
      <w:r w:rsidR="00E056F0" w:rsidRPr="00C62A96">
        <w:t xml:space="preserve">a memória externa que </w:t>
      </w:r>
      <w:r w:rsidR="0005794A">
        <w:t xml:space="preserve">funciona como </w:t>
      </w:r>
      <w:r w:rsidR="00E056F0" w:rsidRPr="00C62A96">
        <w:t>auxilia</w:t>
      </w:r>
      <w:r w:rsidR="0005794A">
        <w:t>r</w:t>
      </w:r>
      <w:r w:rsidR="00E056F0" w:rsidRPr="00C62A96">
        <w:t xml:space="preserve"> </w:t>
      </w:r>
      <w:r w:rsidR="0005794A">
        <w:t>à</w:t>
      </w:r>
      <w:r w:rsidR="00E056F0" w:rsidRPr="00C62A96">
        <w:t xml:space="preserve"> memória presente no microcontrolador, o microfone com seu circuito pré-amplificador e </w:t>
      </w:r>
      <w:r w:rsidR="002F2706">
        <w:t>o Bluetooth HC-05 que foi inserido ao projeto</w:t>
      </w:r>
      <w:r w:rsidR="00E056F0" w:rsidRPr="00C62A96">
        <w:t>. Por fim, o capítulo 4 que trata sobre o algoritmo utilizado</w:t>
      </w:r>
      <w:r w:rsidR="002F2706">
        <w:t xml:space="preserve"> e</w:t>
      </w:r>
      <w:r w:rsidR="00E056F0" w:rsidRPr="00C62A96">
        <w:t xml:space="preserve"> </w:t>
      </w:r>
      <w:r w:rsidR="0005794A">
        <w:t>explicará</w:t>
      </w:r>
      <w:r w:rsidR="00E056F0" w:rsidRPr="00C62A96">
        <w:t xml:space="preserve"> assuntos como firmware, método de estimação de DOA, etapas de estimativa e resolução do estimador.</w:t>
      </w:r>
      <w:r w:rsidR="00491EB1" w:rsidRPr="00C62A96">
        <w:t xml:space="preserve"> Como </w:t>
      </w:r>
      <w:del w:id="14" w:author="Ricardo Zelenovsky" w:date="2021-11-02T22:16:00Z">
        <w:r w:rsidR="00491EB1" w:rsidRPr="00C62A96" w:rsidDel="0036152B">
          <w:delText>falado nos textos anteriores</w:delText>
        </w:r>
      </w:del>
      <w:ins w:id="15" w:author="Ricardo Zelenovsky" w:date="2021-11-02T22:16:00Z">
        <w:r w:rsidR="0036152B">
          <w:t>já foi afirmado</w:t>
        </w:r>
      </w:ins>
      <w:r w:rsidR="00491EB1" w:rsidRPr="00C62A96">
        <w:t>, este trabalho é uma continuação de projetos previamente desenvolvidos, assim, grande parte do embasamento teórico aqui apresentado</w:t>
      </w:r>
      <w:del w:id="16" w:author="Ricardo Zelenovsky" w:date="2021-11-02T22:16:00Z">
        <w:r w:rsidR="00491EB1" w:rsidRPr="00C62A96" w:rsidDel="0036152B">
          <w:delText>s</w:delText>
        </w:r>
      </w:del>
      <w:r w:rsidR="00491EB1" w:rsidRPr="00C62A96">
        <w:t xml:space="preserve"> </w:t>
      </w:r>
      <w:r w:rsidR="00E056F0" w:rsidRPr="00C62A96">
        <w:t xml:space="preserve">é </w:t>
      </w:r>
      <w:r w:rsidR="0005794A">
        <w:t xml:space="preserve">semelhante ao que </w:t>
      </w:r>
      <w:ins w:id="17" w:author="Ricardo Zelenovsky" w:date="2021-11-02T22:16:00Z">
        <w:r w:rsidR="0036152B">
          <w:t xml:space="preserve">se está </w:t>
        </w:r>
      </w:ins>
      <w:r w:rsidR="00E056F0" w:rsidRPr="00C62A96">
        <w:t>n</w:t>
      </w:r>
      <w:r w:rsidR="00491EB1" w:rsidRPr="00C62A96">
        <w:t>os trabalhos [1] e [2].</w:t>
      </w:r>
    </w:p>
    <w:p w14:paraId="2331144A" w14:textId="51484955" w:rsidR="00491EB1" w:rsidRPr="00C62A96" w:rsidRDefault="00E139AF" w:rsidP="00C62A96">
      <w:pPr>
        <w:pStyle w:val="Texto-ABNT"/>
      </w:pPr>
      <w:r>
        <w:tab/>
      </w:r>
      <w:r w:rsidR="00491EB1" w:rsidRPr="00C62A96">
        <w:t>A seg</w:t>
      </w:r>
      <w:r w:rsidR="00E056F0" w:rsidRPr="00C62A96">
        <w:t>u</w:t>
      </w:r>
      <w:r w:rsidR="00491EB1" w:rsidRPr="00C62A96">
        <w:t>nda</w:t>
      </w:r>
      <w:r w:rsidR="00E056F0" w:rsidRPr="00C62A96">
        <w:t xml:space="preserve"> parte composta pelo capítulo 5</w:t>
      </w:r>
      <w:r w:rsidR="003745C2">
        <w:t xml:space="preserve"> e 6</w:t>
      </w:r>
      <w:r w:rsidR="00E056F0" w:rsidRPr="00C62A96">
        <w:t xml:space="preserve"> trata sobre os resultados dos ensaios realizados e as simulações feitas com a ajuda do MATLAB para verificar a qualidade do sistema final</w:t>
      </w:r>
      <w:r w:rsidR="00B15A3B" w:rsidRPr="00C62A96">
        <w:t>.</w:t>
      </w:r>
    </w:p>
    <w:p w14:paraId="390AB314" w14:textId="1E232E7C" w:rsidR="00B15A3B" w:rsidRPr="00C62A96" w:rsidRDefault="00B15A3B" w:rsidP="00C62A96">
      <w:pPr>
        <w:pStyle w:val="Texto-ABNT"/>
      </w:pPr>
      <w:r w:rsidRPr="00C62A96">
        <w:lastRenderedPageBreak/>
        <w:tab/>
        <w:t xml:space="preserve">A última parte composta pelo capítulo </w:t>
      </w:r>
      <w:r w:rsidR="00244D5D">
        <w:t>7</w:t>
      </w:r>
      <w:r w:rsidRPr="00C62A96">
        <w:t xml:space="preserve"> trata sobre as conclusões obtidas com este projeto e discute também a possibilidade de trabalhos futuros</w:t>
      </w:r>
      <w:r w:rsidR="002F2706">
        <w:t>, no</w:t>
      </w:r>
      <w:r w:rsidRPr="00C62A96">
        <w:t xml:space="preserve"> que</w:t>
      </w:r>
      <w:r w:rsidR="005D4E66">
        <w:t xml:space="preserve"> se</w:t>
      </w:r>
      <w:r w:rsidRPr="00C62A96">
        <w:t xml:space="preserve"> pode melhorar para tornar o sistema mais eficiente </w:t>
      </w:r>
      <w:r w:rsidR="005D4E66">
        <w:t>e preciso</w:t>
      </w:r>
      <w:r w:rsidRPr="00C62A96">
        <w:t>.</w:t>
      </w:r>
    </w:p>
    <w:p w14:paraId="059668FF" w14:textId="28A2E8DE" w:rsidR="00B15A3B" w:rsidRPr="00762F01" w:rsidRDefault="00472500" w:rsidP="00AB10CE">
      <w:pPr>
        <w:pStyle w:val="Ttulo3"/>
      </w:pPr>
      <w:bookmarkStart w:id="18" w:name="_Toc86757929"/>
      <w:ins w:id="19" w:author="Ricardo Zelenovsky" w:date="2021-11-02T22:37:00Z">
        <w:r>
          <w:t>Aperfeiçoamentos iniciais</w:t>
        </w:r>
      </w:ins>
      <w:del w:id="20" w:author="Ricardo Zelenovsky" w:date="2021-11-02T22:37:00Z">
        <w:r w:rsidR="00B15A3B" w:rsidRPr="00762F01" w:rsidDel="00472500">
          <w:delText>Ponto de partida</w:delText>
        </w:r>
      </w:del>
      <w:bookmarkEnd w:id="18"/>
    </w:p>
    <w:p w14:paraId="78F24564" w14:textId="7494BADE" w:rsidR="008E4E2D" w:rsidRDefault="00472500" w:rsidP="008E4E2D">
      <w:pPr>
        <w:pStyle w:val="Texto-ABNT"/>
        <w:ind w:left="720"/>
        <w:rPr>
          <w:ins w:id="21" w:author="Ricardo Zelenovsky" w:date="2021-11-02T22:24:00Z"/>
        </w:rPr>
      </w:pPr>
      <w:ins w:id="22" w:author="Ricardo Zelenovsky" w:date="2021-11-02T22:36:00Z">
        <w:r>
          <w:t xml:space="preserve">Antes </w:t>
        </w:r>
      </w:ins>
      <w:ins w:id="23" w:author="Ricardo Zelenovsky" w:date="2021-11-03T07:26:00Z">
        <w:r w:rsidR="005E73A6">
          <w:t xml:space="preserve">de dar início à descrição deste trabalho, </w:t>
        </w:r>
      </w:ins>
      <w:ins w:id="24" w:author="Ricardo Zelenovsky" w:date="2021-11-03T07:27:00Z">
        <w:r w:rsidR="005E73A6">
          <w:t xml:space="preserve">é importante deixar claro que antes </w:t>
        </w:r>
      </w:ins>
      <w:ins w:id="25" w:author="Ricardo Zelenovsky" w:date="2021-11-02T22:36:00Z">
        <w:r>
          <w:t xml:space="preserve">de se </w:t>
        </w:r>
      </w:ins>
      <w:ins w:id="26" w:author="Ricardo Zelenovsky" w:date="2021-11-02T22:37:00Z">
        <w:r>
          <w:t xml:space="preserve">analisar e </w:t>
        </w:r>
      </w:ins>
      <w:ins w:id="27" w:author="Ricardo Zelenovsky" w:date="2021-11-02T22:36:00Z">
        <w:r>
          <w:t xml:space="preserve">reescrever o estimador, foram </w:t>
        </w:r>
      </w:ins>
      <w:ins w:id="28" w:author="Ricardo Zelenovsky" w:date="2021-11-02T22:37:00Z">
        <w:r>
          <w:t xml:space="preserve">feitas diversas melhorias no projeto original. Este </w:t>
        </w:r>
      </w:ins>
      <w:del w:id="29" w:author="Ricardo Zelenovsky" w:date="2021-11-02T22:18:00Z">
        <w:r w:rsidR="005D4E66" w:rsidDel="008E4E2D">
          <w:tab/>
        </w:r>
      </w:del>
      <w:ins w:id="30" w:author="Ricardo Zelenovsky" w:date="2021-11-02T22:18:00Z">
        <w:r w:rsidR="008E4E2D">
          <w:t>projeto anterior</w:t>
        </w:r>
      </w:ins>
      <w:ins w:id="31" w:author="Ricardo Zelenovsky" w:date="2021-11-02T22:19:00Z">
        <w:r w:rsidR="008E4E2D">
          <w:t>, por simplicidade e facilidade de programaç</w:t>
        </w:r>
      </w:ins>
      <w:ins w:id="32" w:author="Ricardo Zelenovsky" w:date="2021-11-02T22:20:00Z">
        <w:r w:rsidR="008E4E2D">
          <w:t xml:space="preserve">ão, </w:t>
        </w:r>
      </w:ins>
      <w:ins w:id="33" w:author="Ricardo Zelenovsky" w:date="2021-11-02T22:18:00Z">
        <w:r w:rsidR="008E4E2D">
          <w:t>usa</w:t>
        </w:r>
      </w:ins>
      <w:ins w:id="34" w:author="Ricardo Zelenovsky" w:date="2021-11-02T22:20:00Z">
        <w:r w:rsidR="008E4E2D">
          <w:t>va</w:t>
        </w:r>
      </w:ins>
      <w:ins w:id="35" w:author="Ricardo Zelenovsky" w:date="2021-11-02T22:18:00Z">
        <w:r w:rsidR="008E4E2D">
          <w:t xml:space="preserve"> um Arduino para fazer a conexão serial </w:t>
        </w:r>
      </w:ins>
      <w:ins w:id="36" w:author="Ricardo Zelenovsky" w:date="2021-11-02T22:38:00Z">
        <w:r>
          <w:t xml:space="preserve">(38.400 bps) </w:t>
        </w:r>
      </w:ins>
      <w:ins w:id="37" w:author="Ricardo Zelenovsky" w:date="2021-11-02T22:18:00Z">
        <w:r w:rsidR="008E4E2D">
          <w:t xml:space="preserve">entre o sistema e o PC. Na verdade, o Arduino substituía o módulo </w:t>
        </w:r>
      </w:ins>
      <w:proofErr w:type="spellStart"/>
      <w:ins w:id="38" w:author="Ricardo Zelenovsky" w:date="2021-11-02T22:19:00Z">
        <w:r w:rsidR="008E4E2D">
          <w:t>bluetooth</w:t>
        </w:r>
        <w:proofErr w:type="spellEnd"/>
        <w:r w:rsidR="008E4E2D">
          <w:t xml:space="preserve"> previsto </w:t>
        </w:r>
      </w:ins>
      <w:ins w:id="39" w:author="Ricardo Zelenovsky" w:date="2021-11-02T22:20:00Z">
        <w:r w:rsidR="008E4E2D">
          <w:t>n</w:t>
        </w:r>
      </w:ins>
      <w:ins w:id="40" w:author="Ricardo Zelenovsky" w:date="2021-11-02T22:19:00Z">
        <w:r w:rsidR="008E4E2D">
          <w:t xml:space="preserve">o projeto. O primeiro passo foi a remoção deste Arduino </w:t>
        </w:r>
      </w:ins>
      <w:ins w:id="41" w:author="Ricardo Zelenovsky" w:date="2021-11-02T22:20:00Z">
        <w:r w:rsidR="008E4E2D">
          <w:t xml:space="preserve">e a adição de uma placa HC-05 que </w:t>
        </w:r>
      </w:ins>
      <w:ins w:id="42" w:author="Ricardo Zelenovsky" w:date="2021-11-02T22:21:00Z">
        <w:r w:rsidR="008E4E2D">
          <w:t xml:space="preserve">ficou responsável pela comunicação Bluetooth. O canal serial </w:t>
        </w:r>
      </w:ins>
      <w:ins w:id="43" w:author="Ricardo Zelenovsky" w:date="2021-11-02T22:22:00Z">
        <w:r w:rsidR="008E4E2D">
          <w:t xml:space="preserve">que </w:t>
        </w:r>
      </w:ins>
      <w:ins w:id="44" w:author="Ricardo Zelenovsky" w:date="2021-11-03T07:28:00Z">
        <w:r w:rsidR="005E73A6">
          <w:t xml:space="preserve">fica </w:t>
        </w:r>
      </w:ins>
      <w:ins w:id="45" w:author="Ricardo Zelenovsky" w:date="2021-11-02T22:21:00Z">
        <w:r w:rsidR="008E4E2D">
          <w:t xml:space="preserve">disponível com o </w:t>
        </w:r>
      </w:ins>
      <w:ins w:id="46" w:author="Ricardo Zelenovsky" w:date="2021-11-02T22:22:00Z">
        <w:r w:rsidR="008E4E2D">
          <w:t xml:space="preserve">MSP430 </w:t>
        </w:r>
      </w:ins>
      <w:ins w:id="47" w:author="Ricardo Zelenovsky" w:date="2021-11-02T22:38:00Z">
        <w:r w:rsidR="00A911AA">
          <w:t xml:space="preserve">e </w:t>
        </w:r>
      </w:ins>
      <w:ins w:id="48" w:author="Ricardo Zelenovsky" w:date="2021-11-02T22:22:00Z">
        <w:r w:rsidR="008E4E2D">
          <w:t>o CCS passou a ser o canal serial básico e foi usado, principalmente, pa</w:t>
        </w:r>
      </w:ins>
      <w:ins w:id="49" w:author="Ricardo Zelenovsky" w:date="2021-11-02T22:23:00Z">
        <w:r w:rsidR="008E4E2D">
          <w:t>r</w:t>
        </w:r>
      </w:ins>
      <w:ins w:id="50" w:author="Ricardo Zelenovsky" w:date="2021-11-02T22:22:00Z">
        <w:r w:rsidR="008E4E2D">
          <w:t xml:space="preserve">a debug. </w:t>
        </w:r>
      </w:ins>
      <w:ins w:id="51" w:author="Ricardo Zelenovsky" w:date="2021-11-02T22:23:00Z">
        <w:r w:rsidR="008E4E2D">
          <w:t>Em suma, pass</w:t>
        </w:r>
      </w:ins>
      <w:ins w:id="52" w:author="Ricardo Zelenovsky" w:date="2021-11-03T07:29:00Z">
        <w:r w:rsidR="005E73A6">
          <w:t>aram</w:t>
        </w:r>
      </w:ins>
      <w:ins w:id="53" w:author="Ricardo Zelenovsky" w:date="2021-11-02T22:23:00Z">
        <w:r w:rsidR="008E4E2D">
          <w:t xml:space="preserve"> a existir dois cana</w:t>
        </w:r>
      </w:ins>
      <w:ins w:id="54" w:author="Ricardo Zelenovsky" w:date="2021-11-02T22:24:00Z">
        <w:r w:rsidR="008E4E2D">
          <w:t>is de comunicação.</w:t>
        </w:r>
      </w:ins>
      <w:ins w:id="55" w:author="Ricardo Zelenovsky" w:date="2021-11-03T07:29:00Z">
        <w:r w:rsidR="005E73A6">
          <w:t xml:space="preserve"> O estabelecimento da conexão Bluetooth trouxe a grande vantagem de se isolar o circuito do PC</w:t>
        </w:r>
      </w:ins>
      <w:ins w:id="56" w:author="Ricardo Zelenovsky" w:date="2021-11-03T07:30:00Z">
        <w:r w:rsidR="005E73A6">
          <w:t xml:space="preserve">, eliminando-se assim </w:t>
        </w:r>
        <w:proofErr w:type="gramStart"/>
        <w:r w:rsidR="005E73A6">
          <w:t>uma potencial</w:t>
        </w:r>
        <w:proofErr w:type="gramEnd"/>
        <w:r w:rsidR="005E73A6">
          <w:t xml:space="preserve"> fonte de ruído.</w:t>
        </w:r>
      </w:ins>
      <w:ins w:id="57" w:author="Ricardo Zelenovsky" w:date="2021-11-03T07:29:00Z">
        <w:r w:rsidR="005E73A6">
          <w:t xml:space="preserve"> </w:t>
        </w:r>
      </w:ins>
    </w:p>
    <w:p w14:paraId="7EE2DE1B" w14:textId="5BA55A43" w:rsidR="008E4E2D" w:rsidRDefault="008E4E2D" w:rsidP="008E4E2D">
      <w:pPr>
        <w:pStyle w:val="Texto-ABNT"/>
        <w:ind w:left="720"/>
        <w:rPr>
          <w:ins w:id="58" w:author="Ricardo Zelenovsky" w:date="2021-11-02T22:29:00Z"/>
        </w:rPr>
      </w:pPr>
      <w:ins w:id="59" w:author="Ricardo Zelenovsky" w:date="2021-11-02T22:24:00Z">
        <w:r>
          <w:t xml:space="preserve">Um outro ponto melhorado foi o acesso ao LCD. O projeto anterior fazia este acesso via </w:t>
        </w:r>
        <w:proofErr w:type="spellStart"/>
        <w:r>
          <w:t>polling</w:t>
        </w:r>
        <w:proofErr w:type="spellEnd"/>
        <w:r>
          <w:t xml:space="preserve"> </w:t>
        </w:r>
      </w:ins>
      <w:ins w:id="60" w:author="Ricardo Zelenovsky" w:date="2021-11-02T22:39:00Z">
        <w:r w:rsidR="00A911AA">
          <w:t xml:space="preserve">era muito lento para realizar </w:t>
        </w:r>
      </w:ins>
      <w:ins w:id="61" w:author="Ricardo Zelenovsky" w:date="2021-11-02T22:24:00Z">
        <w:r>
          <w:t>esta operação. Em outra</w:t>
        </w:r>
      </w:ins>
      <w:ins w:id="62" w:author="Ricardo Zelenovsky" w:date="2021-11-02T22:25:00Z">
        <w:r>
          <w:t>s palavras, o acesso ao LCD consumia muito tempo e freava todo o sistema. Foi adotada uma nova solução com o uso de um buffer em RAM e a atualização do LCD é toda feit</w:t>
        </w:r>
      </w:ins>
      <w:ins w:id="63" w:author="Ricardo Zelenovsky" w:date="2021-11-02T22:26:00Z">
        <w:r>
          <w:t xml:space="preserve">a via DMA. As rotinas </w:t>
        </w:r>
      </w:ins>
      <w:ins w:id="64" w:author="Ricardo Zelenovsky" w:date="2021-11-03T07:31:00Z">
        <w:r w:rsidR="005E73A6">
          <w:t xml:space="preserve">de acesso ao LCD </w:t>
        </w:r>
      </w:ins>
      <w:ins w:id="65" w:author="Ricardo Zelenovsky" w:date="2021-11-02T22:26:00Z">
        <w:r>
          <w:t>simplesmente escrevem neste buffer e um timer</w:t>
        </w:r>
      </w:ins>
      <w:ins w:id="66" w:author="Ricardo Zelenovsky" w:date="2021-11-02T22:27:00Z">
        <w:r>
          <w:t xml:space="preserve">, periodicamente, verifica se houve alteração </w:t>
        </w:r>
      </w:ins>
      <w:ins w:id="67" w:author="Ricardo Zelenovsky" w:date="2021-11-03T07:31:00Z">
        <w:r w:rsidR="005E73A6">
          <w:t>deste</w:t>
        </w:r>
      </w:ins>
      <w:ins w:id="68" w:author="Ricardo Zelenovsky" w:date="2021-11-02T22:27:00Z">
        <w:r>
          <w:t xml:space="preserve"> buffer. Caso positivo, ele dispara o DMA que se encarrega de transferir todo o buffer para o LCD. Assim, </w:t>
        </w:r>
      </w:ins>
      <w:ins w:id="69" w:author="Ricardo Zelenovsky" w:date="2021-11-02T22:28:00Z">
        <w:r w:rsidR="00472500">
          <w:t xml:space="preserve">com a liberdade de </w:t>
        </w:r>
      </w:ins>
      <w:ins w:id="70" w:author="Ricardo Zelenovsky" w:date="2021-11-02T22:39:00Z">
        <w:r w:rsidR="00A911AA">
          <w:t xml:space="preserve">se fazer </w:t>
        </w:r>
      </w:ins>
      <w:ins w:id="71" w:author="Ricardo Zelenovsky" w:date="2021-11-02T22:28:00Z">
        <w:r w:rsidR="00472500">
          <w:t xml:space="preserve">um certo exagero, </w:t>
        </w:r>
      </w:ins>
      <w:ins w:id="72" w:author="Ricardo Zelenovsky" w:date="2021-11-02T22:27:00Z">
        <w:r>
          <w:t>pode</w:t>
        </w:r>
      </w:ins>
      <w:ins w:id="73" w:author="Ricardo Zelenovsky" w:date="2021-11-02T22:28:00Z">
        <w:r w:rsidR="00472500">
          <w:t>mos</w:t>
        </w:r>
        <w:r>
          <w:t xml:space="preserve"> dizer que a atualização do LCD </w:t>
        </w:r>
        <w:r w:rsidR="00472500">
          <w:t>não impacta no desempenho do sistema.</w:t>
        </w:r>
      </w:ins>
    </w:p>
    <w:p w14:paraId="75AEE483" w14:textId="5E463339" w:rsidR="00A911AA" w:rsidRDefault="005E73A6" w:rsidP="008E4E2D">
      <w:pPr>
        <w:pStyle w:val="Texto-ABNT"/>
        <w:ind w:left="720"/>
        <w:rPr>
          <w:ins w:id="74" w:author="Ricardo Zelenovsky" w:date="2021-11-02T22:23:00Z"/>
        </w:rPr>
      </w:pPr>
      <w:ins w:id="75" w:author="Ricardo Zelenovsky" w:date="2021-11-03T07:32:00Z">
        <w:r>
          <w:t xml:space="preserve">Para se ter certeza do funcionamento das rotinas, colocou-se a meta de </w:t>
        </w:r>
      </w:ins>
      <w:ins w:id="76" w:author="Ricardo Zelenovsky" w:date="2021-11-02T22:29:00Z">
        <w:r w:rsidR="00472500">
          <w:t xml:space="preserve">conferir com o </w:t>
        </w:r>
        <w:proofErr w:type="spellStart"/>
        <w:r w:rsidR="00472500">
          <w:t>Matlab</w:t>
        </w:r>
        <w:proofErr w:type="spellEnd"/>
        <w:r w:rsidR="00472500">
          <w:t>, todos os cálculos e filtragens executados pelo sistema. Para que isso pudesse acontecer era necessári</w:t>
        </w:r>
      </w:ins>
      <w:ins w:id="77" w:author="Ricardo Zelenovsky" w:date="2021-11-02T22:30:00Z">
        <w:r w:rsidR="00472500">
          <w:t xml:space="preserve">a a </w:t>
        </w:r>
      </w:ins>
      <w:ins w:id="78" w:author="Ricardo Zelenovsky" w:date="2021-11-03T07:32:00Z">
        <w:r>
          <w:t xml:space="preserve">rápida </w:t>
        </w:r>
      </w:ins>
      <w:ins w:id="79" w:author="Ricardo Zelenovsky" w:date="2021-11-02T22:30:00Z">
        <w:r w:rsidR="00472500">
          <w:t>transferência de dados para o PC. O projeto anterior fazia essa operação de forma muit</w:t>
        </w:r>
      </w:ins>
      <w:ins w:id="80" w:author="Ricardo Zelenovsky" w:date="2021-11-02T22:31:00Z">
        <w:r w:rsidR="00472500">
          <w:t>o lenta. Isto será melhor explicado adiante</w:t>
        </w:r>
      </w:ins>
      <w:ins w:id="81" w:author="Ricardo Zelenovsky" w:date="2021-11-02T22:34:00Z">
        <w:r w:rsidR="00472500">
          <w:t>. De forma breve, indicamos que</w:t>
        </w:r>
      </w:ins>
      <w:ins w:id="82" w:author="Ricardo Zelenovsky" w:date="2021-11-02T22:35:00Z">
        <w:r w:rsidR="00472500">
          <w:t xml:space="preserve"> </w:t>
        </w:r>
      </w:ins>
      <w:ins w:id="83" w:author="Ricardo Zelenovsky" w:date="2021-11-02T22:31:00Z">
        <w:r w:rsidR="00472500">
          <w:t xml:space="preserve">cada etapa da estimação envolve a quantidade de 256 KB. </w:t>
        </w:r>
      </w:ins>
      <w:ins w:id="84" w:author="Ricardo Zelenovsky" w:date="2021-11-02T22:35:00Z">
        <w:r w:rsidR="00472500">
          <w:t xml:space="preserve">A </w:t>
        </w:r>
        <w:r w:rsidR="00472500">
          <w:lastRenderedPageBreak/>
          <w:t xml:space="preserve">transferência </w:t>
        </w:r>
      </w:ins>
      <w:ins w:id="85" w:author="Ricardo Zelenovsky" w:date="2021-11-03T07:33:00Z">
        <w:r>
          <w:t>acontecia com os valores impressos em texto (ASCII). Então cada valor inteiro resulta em 6 caracteres (5 dígitos mais o es</w:t>
        </w:r>
      </w:ins>
      <w:ins w:id="86" w:author="Ricardo Zelenovsky" w:date="2021-11-03T07:34:00Z">
        <w:r>
          <w:t xml:space="preserve">paço em branco). Tínhamos então a necessidade de </w:t>
        </w:r>
      </w:ins>
      <w:ins w:id="87" w:author="Ricardo Zelenovsky" w:date="2021-11-03T07:36:00Z">
        <w:r w:rsidR="009A2E73">
          <w:t>enviar</w:t>
        </w:r>
      </w:ins>
      <w:ins w:id="88" w:author="Ricardo Zelenovsky" w:date="2021-11-03T07:34:00Z">
        <w:r>
          <w:t xml:space="preserve"> </w:t>
        </w:r>
      </w:ins>
      <w:ins w:id="89" w:author="Ricardo Zelenovsky" w:date="2021-11-03T07:35:00Z">
        <w:r>
          <w:t>786.432 caracteres (</w:t>
        </w:r>
      </w:ins>
      <w:ins w:id="90" w:author="Ricardo Zelenovsky" w:date="2021-11-03T07:34:00Z">
        <w:r>
          <w:t xml:space="preserve">128K x </w:t>
        </w:r>
      </w:ins>
      <w:ins w:id="91" w:author="Ricardo Zelenovsky" w:date="2021-11-03T07:35:00Z">
        <w:r>
          <w:t>6)</w:t>
        </w:r>
        <w:r w:rsidR="009A2E73">
          <w:t>. Transferi</w:t>
        </w:r>
      </w:ins>
      <w:ins w:id="92" w:author="Ricardo Zelenovsky" w:date="2021-11-03T07:36:00Z">
        <w:r w:rsidR="009A2E73">
          <w:t xml:space="preserve">r </w:t>
        </w:r>
      </w:ins>
      <w:ins w:id="93" w:author="Ricardo Zelenovsky" w:date="2021-11-02T22:35:00Z">
        <w:r w:rsidR="00472500">
          <w:t xml:space="preserve">esta quantidade de bytes na </w:t>
        </w:r>
      </w:ins>
      <w:ins w:id="94" w:author="Ricardo Zelenovsky" w:date="2021-11-02T22:34:00Z">
        <w:r w:rsidR="00472500">
          <w:t xml:space="preserve">taxa de </w:t>
        </w:r>
      </w:ins>
      <w:ins w:id="95" w:author="Ricardo Zelenovsky" w:date="2021-11-03T09:32:00Z">
        <w:r w:rsidR="00EC6D12">
          <w:t>115.200</w:t>
        </w:r>
      </w:ins>
      <w:ins w:id="96" w:author="Ricardo Zelenovsky" w:date="2021-11-02T22:34:00Z">
        <w:r w:rsidR="00472500">
          <w:t xml:space="preserve"> bps </w:t>
        </w:r>
      </w:ins>
      <w:ins w:id="97" w:author="Ricardo Zelenovsky" w:date="2021-11-02T22:35:00Z">
        <w:r w:rsidR="00472500">
          <w:t xml:space="preserve">toma, </w:t>
        </w:r>
      </w:ins>
      <w:ins w:id="98" w:author="Ricardo Zelenovsky" w:date="2021-11-02T22:34:00Z">
        <w:r w:rsidR="00472500">
          <w:t>cerca</w:t>
        </w:r>
      </w:ins>
      <w:ins w:id="99" w:author="Ricardo Zelenovsky" w:date="2021-11-02T22:35:00Z">
        <w:r w:rsidR="00472500">
          <w:t>,</w:t>
        </w:r>
      </w:ins>
      <w:ins w:id="100" w:author="Ricardo Zelenovsky" w:date="2021-11-02T22:34:00Z">
        <w:r w:rsidR="00472500">
          <w:t xml:space="preserve"> de </w:t>
        </w:r>
      </w:ins>
      <w:ins w:id="101" w:author="Ricardo Zelenovsky" w:date="2021-11-03T09:33:00Z">
        <w:r w:rsidR="004C0FDD">
          <w:t>70</w:t>
        </w:r>
      </w:ins>
      <w:ins w:id="102" w:author="Ricardo Zelenovsky" w:date="2021-11-02T22:34:00Z">
        <w:r w:rsidR="00472500">
          <w:t xml:space="preserve"> segundos</w:t>
        </w:r>
      </w:ins>
      <w:ins w:id="103" w:author="Ricardo Zelenovsky" w:date="2021-11-03T09:33:00Z">
        <w:r w:rsidR="004C0FDD">
          <w:t xml:space="preserve"> (</w:t>
        </w:r>
        <w:proofErr w:type="gramStart"/>
        <w:r w:rsidR="004C0FDD">
          <w:t>o ensaios</w:t>
        </w:r>
        <w:proofErr w:type="gramEnd"/>
        <w:r w:rsidR="004C0FDD">
          <w:t xml:space="preserve"> indicaram uma demora de 1,5 minuto)</w:t>
        </w:r>
      </w:ins>
      <w:ins w:id="104" w:author="Ricardo Zelenovsky" w:date="2021-11-02T22:34:00Z">
        <w:r w:rsidR="00472500">
          <w:t xml:space="preserve">. </w:t>
        </w:r>
      </w:ins>
      <w:ins w:id="105" w:author="Ricardo Zelenovsky" w:date="2021-11-03T07:36:00Z">
        <w:r w:rsidR="009A2E73">
          <w:t xml:space="preserve">Um valor muito alto. </w:t>
        </w:r>
      </w:ins>
      <w:ins w:id="106" w:author="Ricardo Zelenovsky" w:date="2021-11-02T22:35:00Z">
        <w:r w:rsidR="00472500">
          <w:t>Com os aperfeiçoamentos e uso do Bluetooth</w:t>
        </w:r>
      </w:ins>
      <w:ins w:id="107" w:author="Ricardo Zelenovsky" w:date="2021-11-03T07:37:00Z">
        <w:r w:rsidR="009A2E73">
          <w:t xml:space="preserve"> e o uso do formato binário</w:t>
        </w:r>
      </w:ins>
      <w:ins w:id="108" w:author="Ricardo Zelenovsky" w:date="2021-11-02T22:35:00Z">
        <w:r w:rsidR="00472500">
          <w:t xml:space="preserve">, esta quantidade </w:t>
        </w:r>
      </w:ins>
      <w:ins w:id="109" w:author="Ricardo Zelenovsky" w:date="2021-11-03T07:37:00Z">
        <w:r w:rsidR="009A2E73">
          <w:t xml:space="preserve">de dados </w:t>
        </w:r>
      </w:ins>
      <w:ins w:id="110" w:author="Ricardo Zelenovsky" w:date="2021-11-02T22:35:00Z">
        <w:r w:rsidR="00472500">
          <w:t>está sendo transferida em 6 segundo</w:t>
        </w:r>
      </w:ins>
      <w:ins w:id="111" w:author="Ricardo Zelenovsky" w:date="2021-11-02T22:36:00Z">
        <w:r w:rsidR="00472500">
          <w:t>s.</w:t>
        </w:r>
      </w:ins>
      <w:ins w:id="112" w:author="Ricardo Zelenovsky" w:date="2021-11-02T22:41:00Z">
        <w:r w:rsidR="00A911AA">
          <w:t xml:space="preserve"> </w:t>
        </w:r>
      </w:ins>
      <w:ins w:id="113" w:author="Ricardo Zelenovsky" w:date="2021-11-02T22:40:00Z">
        <w:r w:rsidR="00A911AA">
          <w:t>Depois de todas estas etapas concluídas</w:t>
        </w:r>
      </w:ins>
      <w:ins w:id="114" w:author="Ricardo Zelenovsky" w:date="2021-11-02T22:41:00Z">
        <w:r w:rsidR="00A911AA" w:rsidRPr="00A911AA">
          <w:t xml:space="preserve"> </w:t>
        </w:r>
        <w:r w:rsidR="00A911AA">
          <w:t xml:space="preserve">é que se deu início à </w:t>
        </w:r>
        <w:proofErr w:type="spellStart"/>
        <w:r w:rsidR="00A911AA">
          <w:t>reescrituração</w:t>
        </w:r>
        <w:proofErr w:type="spellEnd"/>
        <w:r w:rsidR="00A911AA">
          <w:t xml:space="preserve"> de todo o firmware e a realização dos testes para comprovação do funcionamento.</w:t>
        </w:r>
      </w:ins>
    </w:p>
    <w:p w14:paraId="65FD38D8" w14:textId="77777777" w:rsidR="008E4E2D" w:rsidRPr="00A911AA" w:rsidRDefault="008E4E2D" w:rsidP="008E4E2D">
      <w:pPr>
        <w:pStyle w:val="Texto-ABNT"/>
        <w:ind w:left="720"/>
        <w:rPr>
          <w:ins w:id="115" w:author="Ricardo Zelenovsky" w:date="2021-11-02T22:23:00Z"/>
          <w:strike/>
          <w:rPrChange w:id="116" w:author="Ricardo Zelenovsky" w:date="2021-11-02T22:41:00Z">
            <w:rPr>
              <w:ins w:id="117" w:author="Ricardo Zelenovsky" w:date="2021-11-02T22:23:00Z"/>
            </w:rPr>
          </w:rPrChange>
        </w:rPr>
      </w:pPr>
    </w:p>
    <w:p w14:paraId="46853819" w14:textId="01991A8B" w:rsidR="00CC0D19" w:rsidRPr="00A911AA" w:rsidRDefault="008E4E2D">
      <w:pPr>
        <w:pStyle w:val="Texto-ABNT"/>
        <w:ind w:left="720"/>
        <w:rPr>
          <w:strike/>
          <w:rPrChange w:id="118" w:author="Ricardo Zelenovsky" w:date="2021-11-02T22:41:00Z">
            <w:rPr/>
          </w:rPrChange>
        </w:rPr>
        <w:pPrChange w:id="119" w:author="Ricardo Zelenovsky" w:date="2021-11-02T22:18:00Z">
          <w:pPr>
            <w:pStyle w:val="Texto-ABNT"/>
          </w:pPr>
        </w:pPrChange>
      </w:pPr>
      <w:ins w:id="120" w:author="Ricardo Zelenovsky" w:date="2021-11-02T22:21:00Z">
        <w:r w:rsidRPr="00A911AA">
          <w:rPr>
            <w:strike/>
            <w:rPrChange w:id="121" w:author="Ricardo Zelenovsky" w:date="2021-11-02T22:41:00Z">
              <w:rPr/>
            </w:rPrChange>
          </w:rPr>
          <w:t xml:space="preserve">usado para </w:t>
        </w:r>
        <w:proofErr w:type="gramStart"/>
        <w:r w:rsidRPr="00A911AA">
          <w:rPr>
            <w:strike/>
            <w:rPrChange w:id="122" w:author="Ricardo Zelenovsky" w:date="2021-11-02T22:41:00Z">
              <w:rPr/>
            </w:rPrChange>
          </w:rPr>
          <w:t xml:space="preserve">o </w:t>
        </w:r>
      </w:ins>
      <w:ins w:id="123" w:author="Ricardo Zelenovsky" w:date="2021-11-02T22:20:00Z">
        <w:r w:rsidRPr="00A911AA">
          <w:rPr>
            <w:strike/>
            <w:rPrChange w:id="124" w:author="Ricardo Zelenovsky" w:date="2021-11-02T22:41:00Z">
              <w:rPr/>
            </w:rPrChange>
          </w:rPr>
          <w:t>.</w:t>
        </w:r>
        <w:proofErr w:type="gramEnd"/>
        <w:r w:rsidRPr="00A911AA">
          <w:rPr>
            <w:strike/>
            <w:rPrChange w:id="125" w:author="Ricardo Zelenovsky" w:date="2021-11-02T22:41:00Z">
              <w:rPr/>
            </w:rPrChange>
          </w:rPr>
          <w:t xml:space="preserve"> </w:t>
        </w:r>
      </w:ins>
      <w:r w:rsidR="005D4E66" w:rsidRPr="00A911AA">
        <w:rPr>
          <w:strike/>
          <w:rPrChange w:id="126" w:author="Ricardo Zelenovsky" w:date="2021-11-02T22:41:00Z">
            <w:rPr/>
          </w:rPrChange>
        </w:rPr>
        <w:t>O hardware fazia a conexão serial com o computador com o emprego de uma placa Arduino Mega. O ponto de partida foi</w:t>
      </w:r>
      <w:r w:rsidR="00967DF5" w:rsidRPr="00A911AA">
        <w:rPr>
          <w:strike/>
          <w:rPrChange w:id="127" w:author="Ricardo Zelenovsky" w:date="2021-11-02T22:41:00Z">
            <w:rPr/>
          </w:rPrChange>
        </w:rPr>
        <w:t xml:space="preserve"> retirar do sistema </w:t>
      </w:r>
      <w:r w:rsidR="005D4E66" w:rsidRPr="00A911AA">
        <w:rPr>
          <w:strike/>
          <w:rPrChange w:id="128" w:author="Ricardo Zelenovsky" w:date="2021-11-02T22:41:00Z">
            <w:rPr/>
          </w:rPrChange>
        </w:rPr>
        <w:t>este</w:t>
      </w:r>
      <w:r w:rsidR="00967DF5" w:rsidRPr="00A911AA">
        <w:rPr>
          <w:strike/>
          <w:rPrChange w:id="129" w:author="Ricardo Zelenovsky" w:date="2021-11-02T22:41:00Z">
            <w:rPr/>
          </w:rPrChange>
        </w:rPr>
        <w:t xml:space="preserve"> componente que faz a conexão para a transferência de dados entre o microcontrolador e o computador, sendo ele, o Arduino Mega 2560</w:t>
      </w:r>
      <w:r w:rsidR="00802C87" w:rsidRPr="00A911AA">
        <w:rPr>
          <w:strike/>
          <w:rPrChange w:id="130" w:author="Ricardo Zelenovsky" w:date="2021-11-02T22:41:00Z">
            <w:rPr/>
          </w:rPrChange>
        </w:rPr>
        <w:t>, além disso, mudar a forma de como é feita a troca de dados entre microcontrolador e o LCD que agora será por DMA</w:t>
      </w:r>
      <w:r w:rsidR="00967DF5" w:rsidRPr="00A911AA">
        <w:rPr>
          <w:strike/>
          <w:rPrChange w:id="131" w:author="Ricardo Zelenovsky" w:date="2021-11-02T22:41:00Z">
            <w:rPr/>
          </w:rPrChange>
        </w:rPr>
        <w:t xml:space="preserve">. Para isso, é necessária a remoção do </w:t>
      </w:r>
      <w:r w:rsidR="00802C87" w:rsidRPr="00A911AA">
        <w:rPr>
          <w:strike/>
          <w:rPrChange w:id="132" w:author="Ricardo Zelenovsky" w:date="2021-11-02T22:41:00Z">
            <w:rPr/>
          </w:rPrChange>
        </w:rPr>
        <w:t>Arduíno do sistema</w:t>
      </w:r>
      <w:r w:rsidR="00967DF5" w:rsidRPr="00A911AA">
        <w:rPr>
          <w:strike/>
          <w:rPrChange w:id="133" w:author="Ricardo Zelenovsky" w:date="2021-11-02T22:41:00Z">
            <w:rPr/>
          </w:rPrChange>
        </w:rPr>
        <w:t xml:space="preserve"> e adaptação do código para a transferência de dados entre o microcontrolador e computador</w:t>
      </w:r>
      <w:r w:rsidR="00025913" w:rsidRPr="00A911AA">
        <w:rPr>
          <w:strike/>
          <w:rPrChange w:id="134" w:author="Ricardo Zelenovsky" w:date="2021-11-02T22:41:00Z">
            <w:rPr/>
          </w:rPrChange>
        </w:rPr>
        <w:t xml:space="preserve"> e entre microcontrolador e LCD.</w:t>
      </w:r>
      <w:r w:rsidR="00667EFD" w:rsidRPr="00A911AA">
        <w:rPr>
          <w:strike/>
          <w:rPrChange w:id="135" w:author="Ricardo Zelenovsky" w:date="2021-11-02T22:41:00Z">
            <w:rPr/>
          </w:rPrChange>
        </w:rPr>
        <w:t xml:space="preserve"> Além de</w:t>
      </w:r>
      <w:r w:rsidR="0082614D" w:rsidRPr="00A911AA">
        <w:rPr>
          <w:strike/>
          <w:rPrChange w:id="136" w:author="Ricardo Zelenovsky" w:date="2021-11-02T22:41:00Z">
            <w:rPr/>
          </w:rPrChange>
        </w:rPr>
        <w:t>,</w:t>
      </w:r>
      <w:r w:rsidR="00667EFD" w:rsidRPr="00A911AA">
        <w:rPr>
          <w:strike/>
          <w:rPrChange w:id="137" w:author="Ricardo Zelenovsky" w:date="2021-11-02T22:41:00Z">
            <w:rPr/>
          </w:rPrChange>
        </w:rPr>
        <w:t xml:space="preserve"> adaptar o código para que a transmissão serial entre microcontrolador e computador seja por DMA.</w:t>
      </w:r>
      <w:r w:rsidR="00110EE0" w:rsidRPr="00A911AA">
        <w:rPr>
          <w:strike/>
          <w:rPrChange w:id="138" w:author="Ricardo Zelenovsky" w:date="2021-11-02T22:41:00Z">
            <w:rPr/>
          </w:rPrChange>
        </w:rPr>
        <w:t xml:space="preserve"> Essas etapas são comentadas com mais </w:t>
      </w:r>
      <w:r w:rsidR="000D6EEB" w:rsidRPr="00A911AA">
        <w:rPr>
          <w:strike/>
          <w:rPrChange w:id="139" w:author="Ricardo Zelenovsky" w:date="2021-11-02T22:41:00Z">
            <w:rPr/>
          </w:rPrChange>
        </w:rPr>
        <w:t xml:space="preserve">detalhamento em </w:t>
      </w:r>
      <w:r w:rsidR="000D6EEB" w:rsidRPr="00A911AA">
        <w:rPr>
          <w:strike/>
          <w:rPrChange w:id="140" w:author="Ricardo Zelenovsky" w:date="2021-11-02T22:41:00Z">
            <w:rPr/>
          </w:rPrChange>
        </w:rPr>
        <w:fldChar w:fldCharType="begin"/>
      </w:r>
      <w:r w:rsidR="000D6EEB" w:rsidRPr="00A911AA">
        <w:rPr>
          <w:strike/>
          <w:rPrChange w:id="141" w:author="Ricardo Zelenovsky" w:date="2021-11-02T22:41:00Z">
            <w:rPr/>
          </w:rPrChange>
        </w:rPr>
        <w:instrText xml:space="preserve"> REF _Ref86426183 \r \h </w:instrText>
      </w:r>
      <w:r w:rsidR="00A911AA">
        <w:rPr>
          <w:strike/>
        </w:rPr>
        <w:instrText xml:space="preserve"> \* MERGEFORMAT </w:instrText>
      </w:r>
      <w:r w:rsidR="000D6EEB" w:rsidRPr="00A911AA">
        <w:rPr>
          <w:strike/>
          <w:rPrChange w:id="142" w:author="Ricardo Zelenovsky" w:date="2021-11-02T22:41:00Z">
            <w:rPr>
              <w:strike/>
            </w:rPr>
          </w:rPrChange>
        </w:rPr>
      </w:r>
      <w:r w:rsidR="000D6EEB" w:rsidRPr="00A911AA">
        <w:rPr>
          <w:strike/>
          <w:rPrChange w:id="143" w:author="Ricardo Zelenovsky" w:date="2021-11-02T22:41:00Z">
            <w:rPr/>
          </w:rPrChange>
        </w:rPr>
        <w:fldChar w:fldCharType="separate"/>
      </w:r>
      <w:r w:rsidR="00BC390A" w:rsidRPr="00A911AA">
        <w:rPr>
          <w:strike/>
          <w:rPrChange w:id="144" w:author="Ricardo Zelenovsky" w:date="2021-11-02T22:41:00Z">
            <w:rPr/>
          </w:rPrChange>
        </w:rPr>
        <w:t>4.1</w:t>
      </w:r>
      <w:r w:rsidR="000D6EEB" w:rsidRPr="00A911AA">
        <w:rPr>
          <w:strike/>
          <w:rPrChange w:id="145" w:author="Ricardo Zelenovsky" w:date="2021-11-02T22:41:00Z">
            <w:rPr/>
          </w:rPrChange>
        </w:rPr>
        <w:fldChar w:fldCharType="end"/>
      </w:r>
      <w:r w:rsidR="000D6EEB" w:rsidRPr="00A911AA">
        <w:rPr>
          <w:strike/>
          <w:rPrChange w:id="146" w:author="Ricardo Zelenovsky" w:date="2021-11-02T22:41:00Z">
            <w:rPr/>
          </w:rPrChange>
        </w:rPr>
        <w:t>.</w:t>
      </w:r>
      <w:r w:rsidR="00110EE0" w:rsidRPr="00A911AA">
        <w:rPr>
          <w:strike/>
          <w:rPrChange w:id="147" w:author="Ricardo Zelenovsky" w:date="2021-11-02T22:41:00Z">
            <w:rPr/>
          </w:rPrChange>
        </w:rPr>
        <w:t xml:space="preserve"> Após essas etapas serem concluídas</w:t>
      </w:r>
      <w:r w:rsidR="000D6EEB" w:rsidRPr="00A911AA">
        <w:rPr>
          <w:strike/>
          <w:rPrChange w:id="148" w:author="Ricardo Zelenovsky" w:date="2021-11-02T22:41:00Z">
            <w:rPr/>
          </w:rPrChange>
        </w:rPr>
        <w:t xml:space="preserve">, a </w:t>
      </w:r>
      <w:proofErr w:type="spellStart"/>
      <w:r w:rsidR="000D6EEB" w:rsidRPr="00A911AA">
        <w:rPr>
          <w:strike/>
          <w:rPrChange w:id="149" w:author="Ricardo Zelenovsky" w:date="2021-11-02T22:41:00Z">
            <w:rPr/>
          </w:rPrChange>
        </w:rPr>
        <w:t>reescrituração</w:t>
      </w:r>
      <w:proofErr w:type="spellEnd"/>
      <w:r w:rsidR="000D6EEB" w:rsidRPr="00A911AA">
        <w:rPr>
          <w:strike/>
          <w:rPrChange w:id="150" w:author="Ricardo Zelenovsky" w:date="2021-11-02T22:41:00Z">
            <w:rPr/>
          </w:rPrChange>
        </w:rPr>
        <w:t xml:space="preserve"> de todo o firmware e</w:t>
      </w:r>
      <w:r w:rsidR="00110EE0" w:rsidRPr="00A911AA">
        <w:rPr>
          <w:strike/>
          <w:rPrChange w:id="151" w:author="Ricardo Zelenovsky" w:date="2021-11-02T22:41:00Z">
            <w:rPr/>
          </w:rPrChange>
        </w:rPr>
        <w:t xml:space="preserve"> </w:t>
      </w:r>
      <w:r w:rsidR="000D6EEB" w:rsidRPr="00A911AA">
        <w:rPr>
          <w:strike/>
          <w:rPrChange w:id="152" w:author="Ricardo Zelenovsky" w:date="2021-11-02T22:41:00Z">
            <w:rPr/>
          </w:rPrChange>
        </w:rPr>
        <w:t>os</w:t>
      </w:r>
      <w:r w:rsidR="00110EE0" w:rsidRPr="00A911AA">
        <w:rPr>
          <w:strike/>
          <w:rPrChange w:id="153" w:author="Ricardo Zelenovsky" w:date="2021-11-02T22:41:00Z">
            <w:rPr/>
          </w:rPrChange>
        </w:rPr>
        <w:t xml:space="preserve"> testes para comprovação do funcionamento</w:t>
      </w:r>
      <w:r w:rsidR="000D6EEB" w:rsidRPr="00A911AA">
        <w:rPr>
          <w:strike/>
          <w:rPrChange w:id="154" w:author="Ricardo Zelenovsky" w:date="2021-11-02T22:41:00Z">
            <w:rPr/>
          </w:rPrChange>
        </w:rPr>
        <w:t xml:space="preserve"> foram iniciados.</w:t>
      </w:r>
    </w:p>
    <w:p w14:paraId="1FE6D5F7" w14:textId="64BEFB4E" w:rsidR="00967DF5" w:rsidRPr="003A7240" w:rsidRDefault="007038BF" w:rsidP="00CC0D19">
      <w:pPr>
        <w:pStyle w:val="Ttulo1"/>
      </w:pPr>
      <w:bookmarkStart w:id="155" w:name="_Toc86757930"/>
      <w:r w:rsidRPr="003A7240">
        <w:lastRenderedPageBreak/>
        <w:t>EMBASAMENTO</w:t>
      </w:r>
      <w:r w:rsidR="00967DF5" w:rsidRPr="003A7240">
        <w:t xml:space="preserve"> TEÓRICO</w:t>
      </w:r>
      <w:bookmarkEnd w:id="155"/>
    </w:p>
    <w:p w14:paraId="4D8C0882" w14:textId="2908855A" w:rsidR="002B3A0F" w:rsidRPr="00762F01" w:rsidRDefault="0015058F" w:rsidP="00AB10CE">
      <w:pPr>
        <w:pStyle w:val="Ttulo2"/>
      </w:pPr>
      <w:bookmarkStart w:id="156" w:name="_Toc86757931"/>
      <w:r w:rsidRPr="00762F01">
        <w:t>C</w:t>
      </w:r>
      <w:r w:rsidR="00762F01">
        <w:t xml:space="preserve">ARACTERIZAÇÃO </w:t>
      </w:r>
      <w:r w:rsidR="000D6EEB">
        <w:t xml:space="preserve">Do sinal </w:t>
      </w:r>
      <w:del w:id="157" w:author="Ricardo Zelenovsky" w:date="2021-11-03T07:41:00Z">
        <w:r w:rsidR="000D6EEB" w:rsidDel="00787E29">
          <w:delText xml:space="preserve">a ser utilizado pela fonte </w:delText>
        </w:r>
      </w:del>
      <w:r w:rsidR="000D6EEB">
        <w:t>sonor</w:t>
      </w:r>
      <w:ins w:id="158" w:author="Ricardo Zelenovsky" w:date="2021-11-03T07:41:00Z">
        <w:r w:rsidR="00787E29">
          <w:t>O</w:t>
        </w:r>
      </w:ins>
      <w:del w:id="159" w:author="Ricardo Zelenovsky" w:date="2021-11-03T07:41:00Z">
        <w:r w:rsidR="000D6EEB" w:rsidDel="00787E29">
          <w:delText>a</w:delText>
        </w:r>
      </w:del>
      <w:r w:rsidR="00762F01">
        <w:t xml:space="preserve"> E</w:t>
      </w:r>
      <w:r w:rsidRPr="00762F01">
        <w:t xml:space="preserve"> </w:t>
      </w:r>
      <w:r w:rsidR="00762F01">
        <w:t>SUA CAPTAÇÃO/CONVERSÃO</w:t>
      </w:r>
      <w:bookmarkEnd w:id="156"/>
    </w:p>
    <w:p w14:paraId="017D07E7" w14:textId="135B862E" w:rsidR="0030327A" w:rsidRPr="00C62A96" w:rsidRDefault="000D6EEB" w:rsidP="000D6EEB">
      <w:pPr>
        <w:pStyle w:val="Texto-ABNT"/>
      </w:pPr>
      <w:r>
        <w:tab/>
        <w:t>O sinal capturado na entrada do sistema tem características de uma onda mecânica longitudinal e periódica que se</w:t>
      </w:r>
      <w:r w:rsidR="004B040E" w:rsidRPr="00C62A96">
        <w:t xml:space="preserve"> </w:t>
      </w:r>
      <w:r>
        <w:t>propaga por vibração no ar</w:t>
      </w:r>
      <w:r w:rsidR="004B040E" w:rsidRPr="00C62A96">
        <w:t xml:space="preserve">. Desse modo, </w:t>
      </w:r>
      <w:r w:rsidR="0082614D">
        <w:t xml:space="preserve">a fim de, simplificar para descobrir onde </w:t>
      </w:r>
      <w:proofErr w:type="gramStart"/>
      <w:r w:rsidR="007A1CEE">
        <w:t>h</w:t>
      </w:r>
      <w:r w:rsidR="0082614D">
        <w:t>á  falha</w:t>
      </w:r>
      <w:r w:rsidR="007A1CEE">
        <w:t>s</w:t>
      </w:r>
      <w:proofErr w:type="gramEnd"/>
      <w:r w:rsidR="0082614D">
        <w:t xml:space="preserve"> </w:t>
      </w:r>
      <w:r w:rsidR="007A1CEE">
        <w:t>n</w:t>
      </w:r>
      <w:r w:rsidR="0082614D">
        <w:t xml:space="preserve">o sistema, </w:t>
      </w:r>
      <w:r w:rsidR="004B040E" w:rsidRPr="00C62A96">
        <w:t xml:space="preserve">a fonte sonora será </w:t>
      </w:r>
      <w:r w:rsidR="007A1CEE">
        <w:t>gerada</w:t>
      </w:r>
      <w:r w:rsidR="004B040E" w:rsidRPr="00C62A96">
        <w:t xml:space="preserve"> por </w:t>
      </w:r>
      <w:r w:rsidR="0082614D">
        <w:t>um</w:t>
      </w:r>
      <w:r w:rsidR="007A1CEE">
        <w:t xml:space="preserve"> aplicativo no</w:t>
      </w:r>
      <w:r w:rsidR="0082614D">
        <w:t xml:space="preserve"> celular </w:t>
      </w:r>
      <w:r w:rsidR="007A1CEE">
        <w:t xml:space="preserve">que </w:t>
      </w:r>
      <w:r w:rsidR="0082614D">
        <w:t>emit</w:t>
      </w:r>
      <w:r w:rsidR="007A1CEE">
        <w:t>e</w:t>
      </w:r>
      <w:r w:rsidR="0082614D">
        <w:t xml:space="preserve"> uma onda senoidal</w:t>
      </w:r>
      <w:r w:rsidR="007A1CEE">
        <w:t xml:space="preserve"> à escolha do usuário</w:t>
      </w:r>
      <w:r w:rsidR="004B040E" w:rsidRPr="00C62A96">
        <w:t xml:space="preserve">, o meio de transmissão é o ar e o receptor são dois microfones. </w:t>
      </w:r>
    </w:p>
    <w:p w14:paraId="7F9B2611" w14:textId="46F0A177" w:rsidR="003A509D" w:rsidRDefault="004B040E" w:rsidP="003A509D">
      <w:pPr>
        <w:pStyle w:val="Texto-ABNT"/>
      </w:pPr>
      <w:r w:rsidRPr="00C62A96">
        <w:tab/>
        <w:t>Essa onda</w:t>
      </w:r>
      <w:r w:rsidR="0015058F" w:rsidRPr="00C62A96">
        <w:t xml:space="preserve"> sonora</w:t>
      </w:r>
      <w:ins w:id="160" w:author="Ricardo Zelenovsky" w:date="2021-11-03T07:41:00Z">
        <w:r w:rsidR="00787E29">
          <w:t>,</w:t>
        </w:r>
      </w:ins>
      <w:r w:rsidRPr="00C62A96">
        <w:t xml:space="preserve"> quando chega ao</w:t>
      </w:r>
      <w:r w:rsidR="00D462BB" w:rsidRPr="00C62A96">
        <w:t>s</w:t>
      </w:r>
      <w:r w:rsidRPr="00C62A96">
        <w:t xml:space="preserve"> microfones é convertida em um sinal elétrico analógico</w:t>
      </w:r>
      <w:r w:rsidR="00D462BB" w:rsidRPr="00C62A96">
        <w:t xml:space="preserve"> dentro d</w:t>
      </w:r>
      <w:r w:rsidR="007A1CEE">
        <w:t xml:space="preserve">a faixa </w:t>
      </w:r>
      <w:r w:rsidR="00D462BB" w:rsidRPr="00C62A96">
        <w:t xml:space="preserve">de </w:t>
      </w:r>
      <w:r w:rsidR="00D2359A" w:rsidRPr="00C62A96">
        <w:t>0</w:t>
      </w:r>
      <w:r w:rsidR="00D462BB" w:rsidRPr="00C62A96">
        <w:t xml:space="preserve"> até </w:t>
      </w:r>
      <w:r w:rsidR="00D2359A" w:rsidRPr="00C62A96">
        <w:t>6</w:t>
      </w:r>
      <w:r w:rsidR="00D462BB" w:rsidRPr="00C62A96">
        <w:t xml:space="preserve"> volts</w:t>
      </w:r>
      <w:r w:rsidR="007A1CEE">
        <w:t xml:space="preserve"> (isto será melhor explicado mais adiante)</w:t>
      </w:r>
      <w:r w:rsidR="00D462BB" w:rsidRPr="00C62A96">
        <w:t>. Para o armazena</w:t>
      </w:r>
      <w:r w:rsidR="0098520D" w:rsidRPr="00C62A96">
        <w:t>ment</w:t>
      </w:r>
      <w:r w:rsidR="00D462BB" w:rsidRPr="00C62A96">
        <w:t>o e processamento do sinal elétrico dos microfones é necessário mais uma conversão denominada de conversão analógico-digital</w:t>
      </w:r>
      <w:r w:rsidR="007D36F2">
        <w:t>, na faixa de 0 até 3,3 volts,</w:t>
      </w:r>
      <w:r w:rsidR="0098520D" w:rsidRPr="00C62A96">
        <w:t xml:space="preserve"> feita pelo microcontrolador</w:t>
      </w:r>
      <w:r w:rsidR="00877263" w:rsidRPr="00C62A96">
        <w:t xml:space="preserve"> que </w:t>
      </w:r>
      <w:r w:rsidR="007D36F2">
        <w:t>então gera um sinal quantificado em tempo discreto</w:t>
      </w:r>
      <w:r w:rsidR="0098520D" w:rsidRPr="00C62A96">
        <w:t xml:space="preserve">. O armazenamento desses dados convertidos é feito numa unidade externa ao microcontrolador na forma de vetores, e </w:t>
      </w:r>
      <w:r w:rsidR="0015058F" w:rsidRPr="00C62A96">
        <w:t>somente a partir desses dados em vetores que é iniciada a filtragem e cálculos numéricos para estimar a direção de chegada.</w:t>
      </w:r>
    </w:p>
    <w:p w14:paraId="1BE07F81" w14:textId="656E9977" w:rsidR="007D36F2" w:rsidRDefault="007D36F2" w:rsidP="003A509D">
      <w:pPr>
        <w:pStyle w:val="Texto-ABNT"/>
      </w:pPr>
    </w:p>
    <w:p w14:paraId="18855681" w14:textId="77777777" w:rsidR="005C4DC6" w:rsidRDefault="005C4DC6" w:rsidP="005C4DC6">
      <w:pPr>
        <w:pStyle w:val="Texto-ABNT"/>
        <w:keepNext/>
        <w:jc w:val="center"/>
      </w:pPr>
      <w:r>
        <w:object w:dxaOrig="7380" w:dyaOrig="2535" w14:anchorId="387B2AFA">
          <v:shape id="_x0000_i1026" type="#_x0000_t75" style="width:368.55pt;height:126.55pt" o:ole="">
            <v:imagedata r:id="rId13" o:title=""/>
          </v:shape>
          <o:OLEObject Type="Embed" ProgID="PBrush" ShapeID="_x0000_i1026" DrawAspect="Content" ObjectID="_1697480973" r:id="rId14"/>
        </w:object>
      </w:r>
    </w:p>
    <w:p w14:paraId="5F02560D" w14:textId="32A6B47D" w:rsidR="005C4DC6" w:rsidRDefault="005C4DC6" w:rsidP="005C4DC6">
      <w:pPr>
        <w:pStyle w:val="EstiloLegenda-ABNT"/>
      </w:pPr>
      <w:bookmarkStart w:id="161" w:name="_Toc86757858"/>
      <w:r>
        <w:t xml:space="preserve">Figura </w:t>
      </w:r>
      <w:fldSimple w:instr=" STYLEREF 1 \s ">
        <w:r w:rsidR="00BC390A">
          <w:rPr>
            <w:noProof/>
          </w:rPr>
          <w:t>2</w:t>
        </w:r>
      </w:fldSimple>
      <w:r w:rsidR="00860EBD">
        <w:t>.</w:t>
      </w:r>
      <w:fldSimple w:instr=" SEQ Figura \* ARABIC \s 1 ">
        <w:r w:rsidR="00BC390A">
          <w:rPr>
            <w:noProof/>
          </w:rPr>
          <w:t>1</w:t>
        </w:r>
      </w:fldSimple>
      <w:r>
        <w:t>: Etapas da captação/conversão do sinal</w:t>
      </w:r>
      <w:bookmarkEnd w:id="161"/>
    </w:p>
    <w:p w14:paraId="2DC24A80" w14:textId="11B0DBE2" w:rsidR="005C4DC6" w:rsidRDefault="005C4DC6" w:rsidP="005C4DC6"/>
    <w:p w14:paraId="5F2A4282" w14:textId="4DA9128C" w:rsidR="005C4DC6" w:rsidRDefault="005C4DC6" w:rsidP="005C4DC6">
      <w:pPr>
        <w:pStyle w:val="Texto-ABNT"/>
      </w:pPr>
      <w:r>
        <w:tab/>
        <w:t>As duas memórias externas são do tipo SRAM e cada uma tem o tamanho de 128 KB, o que permite o armazenamento de até 64K valores inteiros</w:t>
      </w:r>
      <w:ins w:id="162" w:author="Ricardo Zelenovsky" w:date="2021-11-03T07:42:00Z">
        <w:r w:rsidR="00787E29">
          <w:t xml:space="preserve"> em cada uma. Temos então espaço para 128 k valores inteiros</w:t>
        </w:r>
      </w:ins>
      <w:r>
        <w:t>.</w:t>
      </w:r>
    </w:p>
    <w:p w14:paraId="48F0163D" w14:textId="77777777" w:rsidR="005C4DC6" w:rsidRPr="005C4DC6" w:rsidRDefault="005C4DC6" w:rsidP="005C4DC6"/>
    <w:p w14:paraId="3CFE5E07" w14:textId="3B0B207C" w:rsidR="0015058F" w:rsidRPr="003A509D" w:rsidRDefault="00D560ED" w:rsidP="00AB10CE">
      <w:pPr>
        <w:pStyle w:val="Ttulo2"/>
      </w:pPr>
      <w:bookmarkStart w:id="163" w:name="_Toc86757932"/>
      <w:r w:rsidRPr="00762F01">
        <w:lastRenderedPageBreak/>
        <w:t>A</w:t>
      </w:r>
      <w:r w:rsidR="00762F01">
        <w:t>RRANJO DOS MICROFONES</w:t>
      </w:r>
      <w:bookmarkEnd w:id="163"/>
      <w:r w:rsidR="0015058F" w:rsidRPr="00762F01">
        <w:t xml:space="preserve"> </w:t>
      </w:r>
    </w:p>
    <w:p w14:paraId="3FE8F3F3" w14:textId="126FBBAB" w:rsidR="00D5326C" w:rsidRPr="00C62A96" w:rsidRDefault="00D5326C" w:rsidP="005E7F64">
      <w:pPr>
        <w:pStyle w:val="Texto-ABNT"/>
      </w:pPr>
      <w:r>
        <w:rPr>
          <w:b/>
        </w:rPr>
        <w:tab/>
      </w:r>
      <w:r w:rsidRPr="00C62A96">
        <w:t xml:space="preserve">Para captar o sinal sonoro e estimar </w:t>
      </w:r>
      <w:ins w:id="164" w:author="Ricardo Zelenovsky" w:date="2021-11-03T07:42:00Z">
        <w:r w:rsidR="00AC736E">
          <w:t>su</w:t>
        </w:r>
      </w:ins>
      <w:r w:rsidRPr="00C62A96">
        <w:t xml:space="preserve">a direção </w:t>
      </w:r>
      <w:del w:id="165" w:author="Ricardo Zelenovsky" w:date="2021-11-03T07:42:00Z">
        <w:r w:rsidRPr="00C62A96" w:rsidDel="00AC736E">
          <w:delText xml:space="preserve">do sinal </w:delText>
        </w:r>
      </w:del>
      <w:r w:rsidRPr="00C62A96">
        <w:t>é utilizado no mínimo dois sensores sonoros organizados de forma adequada pelo fato do método que será usado nesse trabalho depender do atraso do som captado em relação ao</w:t>
      </w:r>
      <w:r w:rsidR="008D6F7C" w:rsidRPr="00C62A96">
        <w:t>s</w:t>
      </w:r>
      <w:r w:rsidRPr="00C62A96">
        <w:t xml:space="preserve"> microfones</w:t>
      </w:r>
      <w:r w:rsidR="008D6F7C" w:rsidRPr="00C62A96">
        <w:t xml:space="preserve"> entre si</w:t>
      </w:r>
      <w:r w:rsidRPr="00C62A96">
        <w:t>.</w:t>
      </w:r>
    </w:p>
    <w:p w14:paraId="283EA68A" w14:textId="0AD0745C" w:rsidR="005E7F64" w:rsidRDefault="008D6F7C" w:rsidP="005E7F64">
      <w:pPr>
        <w:pStyle w:val="Texto-ABNT"/>
      </w:pPr>
      <w:r w:rsidRPr="00C62A96">
        <w:tab/>
      </w:r>
      <w:r w:rsidR="005E7F64" w:rsidRPr="005E7F64">
        <w:t xml:space="preserve"> </w:t>
      </w:r>
    </w:p>
    <w:p w14:paraId="525A7634" w14:textId="0687C8CA" w:rsidR="008D6F7C" w:rsidRPr="00C62A96" w:rsidRDefault="008D6F7C" w:rsidP="00C62A96">
      <w:pPr>
        <w:pStyle w:val="Texto-ABNT"/>
      </w:pPr>
    </w:p>
    <w:p w14:paraId="3243281C" w14:textId="70D2959E" w:rsidR="00707487" w:rsidRDefault="00707487" w:rsidP="00707487">
      <w:pPr>
        <w:pStyle w:val="EstiloLegenda-ABNT"/>
      </w:pPr>
    </w:p>
    <w:p w14:paraId="79764AF9" w14:textId="77777777" w:rsidR="005D3882" w:rsidRDefault="001D5AA5" w:rsidP="005D3882">
      <w:pPr>
        <w:keepNext/>
        <w:spacing w:before="119"/>
        <w:jc w:val="center"/>
      </w:pPr>
      <w:r w:rsidRPr="001D5AA5">
        <w:rPr>
          <w:rFonts w:ascii="Times New Roman" w:hAnsi="Times New Roman" w:cs="Times New Roman"/>
          <w:bCs/>
          <w:noProof/>
          <w:sz w:val="24"/>
          <w:szCs w:val="24"/>
        </w:rPr>
        <w:drawing>
          <wp:inline distT="0" distB="0" distL="0" distR="0" wp14:anchorId="7CB6C825" wp14:editId="1FECE255">
            <wp:extent cx="5400040" cy="1864995"/>
            <wp:effectExtent l="0" t="0" r="0" b="190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1864995"/>
                    </a:xfrm>
                    <a:prstGeom prst="rect">
                      <a:avLst/>
                    </a:prstGeom>
                  </pic:spPr>
                </pic:pic>
              </a:graphicData>
            </a:graphic>
          </wp:inline>
        </w:drawing>
      </w:r>
    </w:p>
    <w:p w14:paraId="53C53D54" w14:textId="2501EA4A" w:rsidR="00B004A6" w:rsidRDefault="005D3882" w:rsidP="005D3882">
      <w:pPr>
        <w:pStyle w:val="EstiloLegenda-ABNT"/>
        <w:rPr>
          <w:rFonts w:cs="Times New Roman"/>
          <w:bCs/>
          <w:szCs w:val="24"/>
        </w:rPr>
      </w:pPr>
      <w:bookmarkStart w:id="166" w:name="_Ref85567394"/>
      <w:bookmarkStart w:id="167" w:name="_Ref85567393"/>
      <w:bookmarkStart w:id="168" w:name="_Toc86757859"/>
      <w:r>
        <w:t xml:space="preserve">Figura </w:t>
      </w:r>
      <w:fldSimple w:instr=" STYLEREF 1 \s ">
        <w:r w:rsidR="00BC390A">
          <w:rPr>
            <w:noProof/>
          </w:rPr>
          <w:t>2</w:t>
        </w:r>
      </w:fldSimple>
      <w:r w:rsidR="00860EBD">
        <w:t>.</w:t>
      </w:r>
      <w:fldSimple w:instr=" SEQ Figura \* ARABIC \s 1 ">
        <w:r w:rsidR="00BC390A">
          <w:rPr>
            <w:noProof/>
          </w:rPr>
          <w:t>2</w:t>
        </w:r>
      </w:fldSimple>
      <w:bookmarkEnd w:id="166"/>
      <w:r>
        <w:t xml:space="preserve">: </w:t>
      </w:r>
      <w:r w:rsidRPr="00FF3A7F">
        <w:t>Arranjo entre os microfones</w:t>
      </w:r>
      <w:bookmarkEnd w:id="167"/>
      <w:bookmarkEnd w:id="168"/>
    </w:p>
    <w:p w14:paraId="18A8B626" w14:textId="77777777" w:rsidR="000D327A" w:rsidRDefault="000D327A" w:rsidP="00B004A6">
      <w:pPr>
        <w:spacing w:before="119"/>
        <w:jc w:val="center"/>
        <w:rPr>
          <w:rFonts w:ascii="Times New Roman" w:hAnsi="Times New Roman" w:cs="Times New Roman"/>
          <w:bCs/>
          <w:sz w:val="24"/>
          <w:szCs w:val="24"/>
        </w:rPr>
      </w:pPr>
    </w:p>
    <w:p w14:paraId="3F7B0F7F" w14:textId="1996E5FF" w:rsidR="001D5AA5" w:rsidRPr="00C62A96" w:rsidRDefault="003A509D" w:rsidP="00C62A96">
      <w:pPr>
        <w:pStyle w:val="Texto-ABNT"/>
      </w:pPr>
      <w:r>
        <w:tab/>
      </w:r>
      <w:r w:rsidR="005C4DC6">
        <w:t>Este trabalho define que a direção de chegada é dada pelo</w:t>
      </w:r>
      <w:r w:rsidR="002B1A63" w:rsidRPr="00C62A96">
        <w:t xml:space="preserve"> ângulo </w:t>
      </w:r>
      <w:r w:rsidR="005C4DC6">
        <w:t>‘</w:t>
      </w:r>
      <w:r w:rsidR="002B1A63" w:rsidRPr="00C62A96">
        <w:t>θ</w:t>
      </w:r>
      <w:r w:rsidR="005C4DC6">
        <w:t>’</w:t>
      </w:r>
      <w:r w:rsidR="00580D63">
        <w:t>.</w:t>
      </w:r>
      <w:r w:rsidR="002B1A63" w:rsidRPr="00C62A96">
        <w:t xml:space="preserve"> </w:t>
      </w:r>
      <w:r w:rsidR="00580D63">
        <w:t>N</w:t>
      </w:r>
      <w:r w:rsidR="002B1A63" w:rsidRPr="00C62A96">
        <w:t xml:space="preserve">a </w:t>
      </w:r>
      <w:r w:rsidR="003C2F82">
        <w:fldChar w:fldCharType="begin"/>
      </w:r>
      <w:r w:rsidR="003C2F82">
        <w:instrText xml:space="preserve"> REF _Ref85567394 \h </w:instrText>
      </w:r>
      <w:r w:rsidR="003C2F82">
        <w:fldChar w:fldCharType="separate"/>
      </w:r>
      <w:r w:rsidR="00BC390A">
        <w:t xml:space="preserve">Figura </w:t>
      </w:r>
      <w:r w:rsidR="00BC390A">
        <w:rPr>
          <w:noProof/>
        </w:rPr>
        <w:t>2</w:t>
      </w:r>
      <w:r w:rsidR="00BC390A">
        <w:t>.</w:t>
      </w:r>
      <w:r w:rsidR="00BC390A">
        <w:rPr>
          <w:noProof/>
        </w:rPr>
        <w:t>2</w:t>
      </w:r>
      <w:r w:rsidR="003C2F82">
        <w:fldChar w:fldCharType="end"/>
      </w:r>
      <w:r w:rsidR="002B1A63" w:rsidRPr="00C62A96">
        <w:t xml:space="preserve"> a direção de chegada do sinal </w:t>
      </w:r>
      <w:ins w:id="169" w:author="Ricardo Zelenovsky" w:date="2021-11-03T07:43:00Z">
        <w:r w:rsidR="00AC736E">
          <w:t xml:space="preserve">é definida pelo ângulo formado pela </w:t>
        </w:r>
      </w:ins>
      <w:del w:id="170" w:author="Ricardo Zelenovsky" w:date="2021-11-03T07:43:00Z">
        <w:r w:rsidR="002B1A63" w:rsidRPr="00C62A96" w:rsidDel="00AC736E">
          <w:delText xml:space="preserve">que corresponde </w:delText>
        </w:r>
        <w:r w:rsidR="00B2437C" w:rsidRPr="00C62A96" w:rsidDel="00AC736E">
          <w:delText xml:space="preserve">ao cruzamento da </w:delText>
        </w:r>
      </w:del>
      <w:r w:rsidR="00B2437C" w:rsidRPr="00C62A96">
        <w:t xml:space="preserve">reta </w:t>
      </w:r>
      <w:r w:rsidR="00580D63">
        <w:t>‘</w:t>
      </w:r>
      <w:r w:rsidR="00B26B4B" w:rsidRPr="00C62A96">
        <w:t>N</w:t>
      </w:r>
      <w:r w:rsidR="00580D63">
        <w:t>’</w:t>
      </w:r>
      <w:ins w:id="171" w:author="Ricardo Zelenovsky" w:date="2021-11-03T07:44:00Z">
        <w:r w:rsidR="00AC736E">
          <w:t>, que é</w:t>
        </w:r>
      </w:ins>
      <w:del w:id="172" w:author="Ricardo Zelenovsky" w:date="2021-11-03T07:44:00Z">
        <w:r w:rsidR="00B26B4B" w:rsidRPr="00C62A96" w:rsidDel="00AC736E">
          <w:delText xml:space="preserve"> </w:delText>
        </w:r>
      </w:del>
      <w:ins w:id="173" w:author="Ricardo Zelenovsky" w:date="2021-11-03T07:44:00Z">
        <w:r w:rsidR="00AC736E">
          <w:t xml:space="preserve"> </w:t>
        </w:r>
      </w:ins>
      <w:r w:rsidR="00B2437C" w:rsidRPr="00C62A96">
        <w:t xml:space="preserve">perpendicular </w:t>
      </w:r>
      <w:ins w:id="174" w:author="Ricardo Zelenovsky" w:date="2021-11-03T07:44:00Z">
        <w:r w:rsidR="00AC736E">
          <w:t xml:space="preserve">à linha que une os dois </w:t>
        </w:r>
      </w:ins>
      <w:del w:id="175" w:author="Ricardo Zelenovsky" w:date="2021-11-03T07:44:00Z">
        <w:r w:rsidR="00B2437C" w:rsidRPr="00C62A96" w:rsidDel="00AC736E">
          <w:delText xml:space="preserve">na posição central aos </w:delText>
        </w:r>
      </w:del>
      <w:r w:rsidR="00B2437C" w:rsidRPr="00C62A96">
        <w:t xml:space="preserve">microfones </w:t>
      </w:r>
      <w:ins w:id="176" w:author="Ricardo Zelenovsky" w:date="2021-11-03T07:44:00Z">
        <w:r w:rsidR="00AC736E">
          <w:t xml:space="preserve">e </w:t>
        </w:r>
      </w:ins>
      <w:del w:id="177" w:author="Ricardo Zelenovsky" w:date="2021-11-03T07:44:00Z">
        <w:r w:rsidR="00B2437C" w:rsidRPr="00C62A96" w:rsidDel="00AC736E">
          <w:delText xml:space="preserve">com </w:delText>
        </w:r>
      </w:del>
      <w:r w:rsidR="00B2437C" w:rsidRPr="00C62A96">
        <w:t xml:space="preserve">o </w:t>
      </w:r>
      <w:r w:rsidR="00580D63">
        <w:t xml:space="preserve">caminho do </w:t>
      </w:r>
      <w:r w:rsidR="00B2437C" w:rsidRPr="00C62A96">
        <w:t xml:space="preserve">sinal </w:t>
      </w:r>
      <w:r w:rsidR="00580D63">
        <w:t xml:space="preserve">sonoro </w:t>
      </w:r>
      <w:r w:rsidR="00B2437C" w:rsidRPr="00C62A96">
        <w:t>representado p</w:t>
      </w:r>
      <w:r w:rsidR="00580D63">
        <w:t>or</w:t>
      </w:r>
      <w:r w:rsidR="00B2437C" w:rsidRPr="00C62A96">
        <w:t xml:space="preserve"> </w:t>
      </w:r>
      <w:r w:rsidR="00580D63">
        <w:t>‘</w:t>
      </w:r>
      <w:r w:rsidR="00B2437C" w:rsidRPr="00C62A96">
        <w:t>s(t)</w:t>
      </w:r>
      <w:r w:rsidR="00580D63">
        <w:t>’</w:t>
      </w:r>
      <w:r w:rsidR="00B2437C" w:rsidRPr="00C62A96">
        <w:t>.</w:t>
      </w:r>
      <w:r w:rsidR="00580D63">
        <w:t xml:space="preserve"> </w:t>
      </w:r>
    </w:p>
    <w:p w14:paraId="399864DA" w14:textId="152891DB" w:rsidR="00832389" w:rsidRDefault="003A509D" w:rsidP="00832389">
      <w:pPr>
        <w:pStyle w:val="Texto-ABNT"/>
      </w:pPr>
      <w:r>
        <w:tab/>
      </w:r>
      <w:r w:rsidR="00B26B4B" w:rsidRPr="00C62A96">
        <w:t xml:space="preserve">Olhando a captação dos sinais sonoros recebidos pelos microfones de uma forma bidimensional, o mesmo som é captado em tempos distintos, ou seja, de forma defasada, e de </w:t>
      </w:r>
      <w:del w:id="178" w:author="Ricardo Zelenovsky" w:date="2021-11-03T07:44:00Z">
        <w:r w:rsidR="00B26B4B" w:rsidRPr="00C62A96" w:rsidDel="00F15F85">
          <w:delText xml:space="preserve">forma </w:delText>
        </w:r>
      </w:del>
      <w:r w:rsidR="00B26B4B" w:rsidRPr="00C62A96">
        <w:t>totalmente dependente do ângulo em que está posicionada a fonte sonora.</w:t>
      </w:r>
      <w:r w:rsidR="00BC6D76" w:rsidRPr="00C62A96">
        <w:t xml:space="preserve"> A distância da defasagem</w:t>
      </w:r>
      <w:r w:rsidR="00316D0B" w:rsidRPr="00C62A96">
        <w:t xml:space="preserve"> </w:t>
      </w:r>
      <w:r w:rsidR="00822275">
        <w:t>‘</w:t>
      </w:r>
      <w:r w:rsidR="00316D0B" w:rsidRPr="00C62A96">
        <w:t>D</w:t>
      </w:r>
      <w:r w:rsidR="00822275">
        <w:t>’, mostrado na equação 2.1,</w:t>
      </w:r>
      <w:r w:rsidR="00BC6D76" w:rsidRPr="00C62A96">
        <w:t xml:space="preserve"> do sinal sonoro </w:t>
      </w:r>
      <w:r w:rsidR="00822275">
        <w:t>‘</w:t>
      </w:r>
      <w:r w:rsidR="00BC6D76" w:rsidRPr="00C62A96">
        <w:t>s(t)</w:t>
      </w:r>
      <w:r w:rsidR="00822275">
        <w:t>’</w:t>
      </w:r>
      <w:r w:rsidR="00BC6D76" w:rsidRPr="00C62A96">
        <w:t xml:space="preserve"> do microfone </w:t>
      </w:r>
      <w:r w:rsidR="00822275">
        <w:t>‘</w:t>
      </w:r>
      <w:r w:rsidR="00BC6D76" w:rsidRPr="00C62A96">
        <w:t>B</w:t>
      </w:r>
      <w:r w:rsidR="00822275">
        <w:t>’</w:t>
      </w:r>
      <w:r w:rsidR="00BC6D76" w:rsidRPr="00C62A96">
        <w:t xml:space="preserve"> em relação ao microfone “A” </w:t>
      </w:r>
      <w:r w:rsidR="00C22832" w:rsidRPr="00C62A96">
        <w:t>é a distância entre os microfones “d”</w:t>
      </w:r>
      <w:ins w:id="179" w:author="Ricardo Zelenovsky" w:date="2021-11-03T07:45:00Z">
        <w:r w:rsidR="00F15F85">
          <w:t>,</w:t>
        </w:r>
      </w:ins>
      <w:r w:rsidR="00C22832" w:rsidRPr="00C62A96">
        <w:t xml:space="preserve"> vezes o seno do ângulo “θ” de incidência</w:t>
      </w:r>
      <w:r w:rsidR="00375843" w:rsidRPr="00C62A96">
        <w:t>. A</w:t>
      </w:r>
      <w:r w:rsidR="009E4592">
        <w:t xml:space="preserve"> </w:t>
      </w:r>
      <w:r w:rsidR="009E4592">
        <w:fldChar w:fldCharType="begin"/>
      </w:r>
      <w:r w:rsidR="009E4592">
        <w:instrText xml:space="preserve"> REF _Ref85639393 \h </w:instrText>
      </w:r>
      <w:r w:rsidR="009E4592">
        <w:fldChar w:fldCharType="separate"/>
      </w:r>
      <w:r w:rsidR="00BC390A">
        <w:t xml:space="preserve">Figura </w:t>
      </w:r>
      <w:r w:rsidR="00BC390A">
        <w:rPr>
          <w:noProof/>
        </w:rPr>
        <w:t>2</w:t>
      </w:r>
      <w:r w:rsidR="00BC390A">
        <w:t>.</w:t>
      </w:r>
      <w:r w:rsidR="00BC390A">
        <w:rPr>
          <w:noProof/>
        </w:rPr>
        <w:t>3</w:t>
      </w:r>
      <w:r w:rsidR="009E4592">
        <w:fldChar w:fldCharType="end"/>
      </w:r>
      <w:r w:rsidR="004A49A4">
        <w:t xml:space="preserve"> </w:t>
      </w:r>
      <w:r w:rsidR="00375843" w:rsidRPr="00C62A96">
        <w:t xml:space="preserve">demostra essas </w:t>
      </w:r>
      <w:r w:rsidR="00316D0B" w:rsidRPr="00C62A96">
        <w:t>análises.</w:t>
      </w:r>
    </w:p>
    <w:p w14:paraId="2E0909A9" w14:textId="77777777" w:rsidR="0048448D" w:rsidRDefault="0048448D" w:rsidP="00832389">
      <w:pPr>
        <w:pStyle w:val="Texto-ABNT"/>
      </w:pPr>
    </w:p>
    <w:tbl>
      <w:tblPr>
        <w:tblStyle w:val="Tabelacomgrade"/>
        <w:tblW w:w="8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
        <w:gridCol w:w="7267"/>
        <w:gridCol w:w="676"/>
      </w:tblGrid>
      <w:tr w:rsidR="00614EE7" w14:paraId="0B70F11E" w14:textId="77777777" w:rsidTr="00B325EC">
        <w:trPr>
          <w:trHeight w:val="283"/>
        </w:trPr>
        <w:tc>
          <w:tcPr>
            <w:tcW w:w="561" w:type="dxa"/>
            <w:vAlign w:val="center"/>
          </w:tcPr>
          <w:p w14:paraId="435BFA68" w14:textId="77777777" w:rsidR="00614EE7" w:rsidRPr="00B325EC" w:rsidRDefault="00614EE7" w:rsidP="00B325EC">
            <w:pPr>
              <w:pStyle w:val="Texto-ABNT"/>
            </w:pPr>
          </w:p>
        </w:tc>
        <w:tc>
          <w:tcPr>
            <w:tcW w:w="7267" w:type="dxa"/>
            <w:vAlign w:val="center"/>
          </w:tcPr>
          <w:p w14:paraId="3AA23196" w14:textId="1B9C8547" w:rsidR="00614EE7" w:rsidRPr="00B325EC" w:rsidRDefault="00614EE7" w:rsidP="00B325EC">
            <w:pPr>
              <w:pStyle w:val="Texto-ABNT"/>
            </w:pPr>
            <m:oMathPara>
              <m:oMath>
                <m:r>
                  <w:rPr>
                    <w:rFonts w:ascii="Cambria Math" w:hAnsi="Cambria Math"/>
                  </w:rPr>
                  <m:t>D</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sen</m:t>
                </m:r>
                <m:r>
                  <m:rPr>
                    <m:sty m:val="p"/>
                  </m:rPr>
                  <w:rPr>
                    <w:rFonts w:ascii="Cambria Math" w:hAnsi="Cambria Math"/>
                  </w:rPr>
                  <m:t>(θ)</m:t>
                </m:r>
              </m:oMath>
            </m:oMathPara>
          </w:p>
        </w:tc>
        <w:tc>
          <w:tcPr>
            <w:tcW w:w="676" w:type="dxa"/>
            <w:vAlign w:val="center"/>
          </w:tcPr>
          <w:p w14:paraId="7B551E1B" w14:textId="09BA8387" w:rsidR="00614EE7" w:rsidRPr="00B325EC" w:rsidRDefault="00614EE7" w:rsidP="00B325EC">
            <w:pPr>
              <w:pStyle w:val="Texto-ABNT"/>
            </w:pPr>
            <w:r w:rsidRPr="00B325EC">
              <w:t>(</w:t>
            </w:r>
            <w:r w:rsidR="00B325EC" w:rsidRPr="00B325EC">
              <w:t>2.1</w:t>
            </w:r>
            <w:r w:rsidRPr="00B325EC">
              <w:t>)</w:t>
            </w:r>
          </w:p>
        </w:tc>
      </w:tr>
    </w:tbl>
    <w:p w14:paraId="0A6CCA85" w14:textId="6C42579E" w:rsidR="00164029" w:rsidRDefault="00164029" w:rsidP="005D3882">
      <w:pPr>
        <w:pStyle w:val="EstiloLegenda-ABNT"/>
        <w:jc w:val="left"/>
      </w:pPr>
    </w:p>
    <w:p w14:paraId="7124B1B3" w14:textId="77777777" w:rsidR="005D3882" w:rsidRDefault="00BC6D76" w:rsidP="005D3882">
      <w:pPr>
        <w:keepNext/>
        <w:jc w:val="center"/>
      </w:pPr>
      <w:r w:rsidRPr="00BC6D76">
        <w:rPr>
          <w:rFonts w:ascii="Times New Roman" w:hAnsi="Times New Roman" w:cs="Times New Roman"/>
          <w:noProof/>
          <w:color w:val="202124"/>
          <w:sz w:val="24"/>
          <w:szCs w:val="24"/>
          <w:shd w:val="clear" w:color="auto" w:fill="FFFFFF"/>
        </w:rPr>
        <w:drawing>
          <wp:inline distT="0" distB="0" distL="0" distR="0" wp14:anchorId="1BB7318B" wp14:editId="5DF4600F">
            <wp:extent cx="2143424" cy="1286054"/>
            <wp:effectExtent l="0" t="0" r="9525"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43424" cy="1286054"/>
                    </a:xfrm>
                    <a:prstGeom prst="rect">
                      <a:avLst/>
                    </a:prstGeom>
                  </pic:spPr>
                </pic:pic>
              </a:graphicData>
            </a:graphic>
          </wp:inline>
        </w:drawing>
      </w:r>
    </w:p>
    <w:p w14:paraId="1BF35555" w14:textId="0311CDA1" w:rsidR="00B26B4B" w:rsidRDefault="005D3882" w:rsidP="005D3882">
      <w:pPr>
        <w:pStyle w:val="EstiloLegenda-ABNT"/>
        <w:rPr>
          <w:rFonts w:cs="Times New Roman"/>
          <w:color w:val="202124"/>
          <w:szCs w:val="24"/>
          <w:shd w:val="clear" w:color="auto" w:fill="FFFFFF"/>
        </w:rPr>
      </w:pPr>
      <w:bookmarkStart w:id="180" w:name="_Ref85639393"/>
      <w:bookmarkStart w:id="181" w:name="_Toc86757860"/>
      <w:r>
        <w:t xml:space="preserve">Figura </w:t>
      </w:r>
      <w:fldSimple w:instr=" STYLEREF 1 \s ">
        <w:r w:rsidR="00BC390A">
          <w:rPr>
            <w:noProof/>
          </w:rPr>
          <w:t>2</w:t>
        </w:r>
      </w:fldSimple>
      <w:r w:rsidR="00860EBD">
        <w:t>.</w:t>
      </w:r>
      <w:fldSimple w:instr=" SEQ Figura \* ARABIC \s 1 ">
        <w:r w:rsidR="00BC390A">
          <w:rPr>
            <w:noProof/>
          </w:rPr>
          <w:t>3</w:t>
        </w:r>
      </w:fldSimple>
      <w:bookmarkEnd w:id="180"/>
      <w:r>
        <w:t xml:space="preserve">: </w:t>
      </w:r>
      <w:r w:rsidRPr="00274917">
        <w:t>Frente de onda bidimensional incidente nos microfones</w:t>
      </w:r>
      <w:bookmarkEnd w:id="181"/>
    </w:p>
    <w:p w14:paraId="33109A18" w14:textId="77777777" w:rsidR="00164029" w:rsidRPr="003E3F43" w:rsidRDefault="00164029" w:rsidP="00BC6D76">
      <w:pPr>
        <w:jc w:val="center"/>
        <w:rPr>
          <w:rFonts w:ascii="Times New Roman" w:hAnsi="Times New Roman" w:cs="Times New Roman"/>
          <w:bCs/>
          <w:sz w:val="20"/>
          <w:szCs w:val="20"/>
        </w:rPr>
      </w:pPr>
    </w:p>
    <w:p w14:paraId="5FD847AA" w14:textId="4718047B" w:rsidR="00316D0B" w:rsidRDefault="00164029" w:rsidP="00C62A96">
      <w:pPr>
        <w:pStyle w:val="Texto-ABNT"/>
      </w:pPr>
      <w:r>
        <w:tab/>
      </w:r>
      <w:r w:rsidR="00316D0B" w:rsidRPr="00C62A96">
        <w:t xml:space="preserve">Outro ponto importante </w:t>
      </w:r>
      <w:r w:rsidR="0023293C" w:rsidRPr="00C62A96">
        <w:t>para</w:t>
      </w:r>
      <w:r w:rsidR="00316D0B" w:rsidRPr="00C62A96">
        <w:t xml:space="preserve"> se atentar é o atraso temporal </w:t>
      </w:r>
      <w:r w:rsidR="00822275">
        <w:t>‘</w:t>
      </w:r>
      <w:r w:rsidR="00316D0B" w:rsidRPr="00C62A96">
        <w:t>τ</w:t>
      </w:r>
      <w:r w:rsidR="00822275">
        <w:t>’</w:t>
      </w:r>
      <w:r w:rsidR="00316D0B" w:rsidRPr="00C62A96">
        <w:t xml:space="preserve"> que é calculado pela razão entre distância da defasagem </w:t>
      </w:r>
      <w:r w:rsidR="00822275">
        <w:t>‘</w:t>
      </w:r>
      <w:r w:rsidR="00316D0B" w:rsidRPr="00C62A96">
        <w:t>D</w:t>
      </w:r>
      <w:r w:rsidR="00822275">
        <w:t>’</w:t>
      </w:r>
      <w:r w:rsidR="00316D0B" w:rsidRPr="00C62A96">
        <w:t xml:space="preserve"> e a velocidade da onda sonora </w:t>
      </w:r>
      <w:r w:rsidR="00822275">
        <w:t>‘</w:t>
      </w:r>
      <w:r w:rsidR="00316D0B" w:rsidRPr="00C62A96">
        <w:t>v</w:t>
      </w:r>
      <w:r w:rsidR="00822275">
        <w:t>’</w:t>
      </w:r>
      <w:r w:rsidR="00A81302" w:rsidRPr="00C62A96">
        <w:t>, representad</w:t>
      </w:r>
      <w:r w:rsidR="004C1906">
        <w:t>o</w:t>
      </w:r>
      <w:r w:rsidR="00A81302" w:rsidRPr="00C62A96">
        <w:t xml:space="preserve"> na equação 2.2</w:t>
      </w:r>
      <w:r w:rsidR="00822275">
        <w:t xml:space="preserve"> e</w:t>
      </w:r>
      <w:r w:rsidR="00A81302" w:rsidRPr="00C62A96">
        <w:t xml:space="preserve"> </w:t>
      </w:r>
      <w:r w:rsidR="004C1906">
        <w:t xml:space="preserve">quando multiplicamos </w:t>
      </w:r>
      <w:r w:rsidR="00822275">
        <w:t>esse</w:t>
      </w:r>
      <w:r w:rsidR="00A81302" w:rsidRPr="00C62A96">
        <w:t xml:space="preserve"> atraso temporal</w:t>
      </w:r>
      <w:r w:rsidR="00822275">
        <w:t xml:space="preserve"> </w:t>
      </w:r>
      <w:r w:rsidR="00A81302" w:rsidRPr="00C62A96">
        <w:t xml:space="preserve">pela frequência angular, temos a defasagem angular </w:t>
      </w:r>
      <w:r w:rsidR="004C1906">
        <w:t>‘</w:t>
      </w:r>
      <w:r w:rsidR="00A81302" w:rsidRPr="00C62A96">
        <w:t>φ</w:t>
      </w:r>
      <w:r w:rsidR="004C1906">
        <w:t>’</w:t>
      </w:r>
      <w:r w:rsidR="00A81302" w:rsidRPr="00C62A96">
        <w:t xml:space="preserve">, representada na equação 2.3. A defasagem </w:t>
      </w:r>
      <w:r w:rsidR="0023293C" w:rsidRPr="00C62A96">
        <w:t>angular</w:t>
      </w:r>
      <w:r w:rsidR="00A81302" w:rsidRPr="00C62A96">
        <w:t xml:space="preserve"> pode ser remodelada para que fique em função do comprimento de onda e assim surge a equação 2.4.</w:t>
      </w:r>
    </w:p>
    <w:p w14:paraId="2A1EEE16" w14:textId="77777777" w:rsidR="00B325EC" w:rsidRDefault="00B325EC" w:rsidP="00C62A96">
      <w:pPr>
        <w:pStyle w:val="Texto-ABNT"/>
      </w:pPr>
    </w:p>
    <w:tbl>
      <w:tblPr>
        <w:tblStyle w:val="Tabelacomgrade"/>
        <w:tblW w:w="8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
        <w:gridCol w:w="7267"/>
        <w:gridCol w:w="676"/>
      </w:tblGrid>
      <w:tr w:rsidR="00F93AFF" w14:paraId="4588B39F" w14:textId="77777777" w:rsidTr="0001279E">
        <w:trPr>
          <w:trHeight w:val="283"/>
        </w:trPr>
        <w:tc>
          <w:tcPr>
            <w:tcW w:w="567" w:type="dxa"/>
            <w:vAlign w:val="center"/>
          </w:tcPr>
          <w:p w14:paraId="40354335" w14:textId="77777777" w:rsidR="00F93AFF" w:rsidRDefault="00F93AFF" w:rsidP="000B2219">
            <w:pPr>
              <w:pStyle w:val="Texto-ABNT"/>
              <w:jc w:val="center"/>
            </w:pPr>
          </w:p>
        </w:tc>
        <w:tc>
          <w:tcPr>
            <w:tcW w:w="7370" w:type="dxa"/>
            <w:vAlign w:val="center"/>
          </w:tcPr>
          <w:p w14:paraId="56601E0C" w14:textId="0DA59244" w:rsidR="00F93AFF" w:rsidRDefault="00F93AFF" w:rsidP="000B2219">
            <w:pPr>
              <w:pStyle w:val="Texto-ABNT"/>
              <w:jc w:val="center"/>
            </w:pPr>
            <m:oMathPara>
              <m:oMath>
                <m:r>
                  <m:rPr>
                    <m:sty m:val="p"/>
                  </m:rPr>
                  <w:rPr>
                    <w:rFonts w:ascii="Cambria Math" w:hAnsi="Cambria Math"/>
                  </w:rPr>
                  <m:t>τ</m:t>
                </m:r>
                <m:r>
                  <m:rPr>
                    <m:sty m:val="p"/>
                  </m:rPr>
                  <w:rPr>
                    <w:rFonts w:ascii="Cambria Math"/>
                  </w:rPr>
                  <m:t>=</m:t>
                </m:r>
                <m:f>
                  <m:fPr>
                    <m:ctrlPr>
                      <w:rPr>
                        <w:rFonts w:ascii="Cambria Math" w:hAnsi="Cambria Math"/>
                      </w:rPr>
                    </m:ctrlPr>
                  </m:fPr>
                  <m:num>
                    <m:r>
                      <m:rPr>
                        <m:sty m:val="p"/>
                      </m:rPr>
                      <w:rPr>
                        <w:rFonts w:ascii="Cambria Math"/>
                      </w:rPr>
                      <m:t>d</m:t>
                    </m:r>
                    <m:r>
                      <m:rPr>
                        <m:sty m:val="p"/>
                      </m:rPr>
                      <w:rPr>
                        <w:rFonts w:ascii="Cambria Math" w:hAnsi="Cambria Math" w:cs="Cambria Math"/>
                      </w:rPr>
                      <m:t>*</m:t>
                    </m:r>
                    <m:r>
                      <m:rPr>
                        <m:sty m:val="p"/>
                      </m:rPr>
                      <w:rPr>
                        <w:rFonts w:ascii="Cambria Math"/>
                      </w:rPr>
                      <m:t>sen</m:t>
                    </m:r>
                    <m:d>
                      <m:dPr>
                        <m:ctrlPr>
                          <w:rPr>
                            <w:rFonts w:ascii="Cambria Math" w:hAnsi="Cambria Math"/>
                          </w:rPr>
                        </m:ctrlPr>
                      </m:dPr>
                      <m:e>
                        <m:r>
                          <m:rPr>
                            <m:sty m:val="p"/>
                          </m:rPr>
                          <w:rPr>
                            <w:rFonts w:ascii="Cambria Math" w:hAnsi="Cambria Math"/>
                            <w:color w:val="202124"/>
                            <w:shd w:val="clear" w:color="auto" w:fill="FFFFFF"/>
                          </w:rPr>
                          <m:t>θ</m:t>
                        </m:r>
                      </m:e>
                    </m:d>
                  </m:num>
                  <m:den>
                    <m:r>
                      <m:rPr>
                        <m:sty m:val="p"/>
                      </m:rPr>
                      <w:rPr>
                        <w:rFonts w:ascii="Cambria Math"/>
                      </w:rPr>
                      <m:t>v</m:t>
                    </m:r>
                  </m:den>
                </m:f>
              </m:oMath>
            </m:oMathPara>
          </w:p>
        </w:tc>
        <w:tc>
          <w:tcPr>
            <w:tcW w:w="567" w:type="dxa"/>
            <w:vAlign w:val="center"/>
          </w:tcPr>
          <w:p w14:paraId="406D8B60" w14:textId="76F88A1F" w:rsidR="00F93AFF" w:rsidRDefault="00614EE7" w:rsidP="0001279E">
            <w:pPr>
              <w:pStyle w:val="Texto-ABNT"/>
              <w:jc w:val="right"/>
            </w:pPr>
            <w:r>
              <w:t>(2.2)</w:t>
            </w:r>
          </w:p>
        </w:tc>
      </w:tr>
      <w:tr w:rsidR="00F93AFF" w14:paraId="25BFE359" w14:textId="77777777" w:rsidTr="0001279E">
        <w:trPr>
          <w:trHeight w:val="283"/>
        </w:trPr>
        <w:tc>
          <w:tcPr>
            <w:tcW w:w="567" w:type="dxa"/>
          </w:tcPr>
          <w:p w14:paraId="7F123B9A" w14:textId="77777777" w:rsidR="00F93AFF" w:rsidRDefault="00F93AFF" w:rsidP="000B2219">
            <w:pPr>
              <w:pStyle w:val="Texto-ABNT"/>
              <w:jc w:val="center"/>
            </w:pPr>
          </w:p>
        </w:tc>
        <w:tc>
          <w:tcPr>
            <w:tcW w:w="7370" w:type="dxa"/>
          </w:tcPr>
          <w:p w14:paraId="798588D7" w14:textId="488BFBE3" w:rsidR="00F93AFF" w:rsidRDefault="00F93AFF" w:rsidP="000B2219">
            <w:pPr>
              <w:pStyle w:val="Texto-ABNT"/>
              <w:jc w:val="center"/>
            </w:pPr>
            <m:oMathPara>
              <m:oMath>
                <m:r>
                  <m:rPr>
                    <m:sty m:val="p"/>
                  </m:rPr>
                  <w:rPr>
                    <w:rFonts w:ascii="Cambria Math" w:hAnsi="Cambria Math"/>
                  </w:rPr>
                  <m:t>φ</m:t>
                </m:r>
                <m:r>
                  <m:rPr>
                    <m:sty m:val="p"/>
                  </m:rPr>
                  <w:rPr>
                    <w:rFonts w:ascii="Cambria Math"/>
                  </w:rPr>
                  <m:t xml:space="preserve">= </m:t>
                </m:r>
                <m:r>
                  <m:rPr>
                    <m:sty m:val="p"/>
                  </m:rPr>
                  <w:rPr>
                    <w:rFonts w:ascii="Cambria Math" w:hAnsi="Cambria Math"/>
                  </w:rPr>
                  <m:t>τ</m:t>
                </m:r>
                <m:r>
                  <m:rPr>
                    <m:sty m:val="p"/>
                  </m:rPr>
                  <w:rPr>
                    <w:rFonts w:ascii="Cambria Math" w:hAnsi="Cambria Math" w:cs="Cambria Math"/>
                  </w:rPr>
                  <m:t xml:space="preserve">*ω </m:t>
                </m:r>
                <m:r>
                  <m:rPr>
                    <m:sty m:val="p"/>
                  </m:rPr>
                  <w:rPr>
                    <w:rFonts w:ascii="Cambria Math"/>
                  </w:rPr>
                  <m:t>=2</m:t>
                </m:r>
                <m:r>
                  <m:rPr>
                    <m:sty m:val="p"/>
                  </m:rPr>
                  <w:rPr>
                    <w:rFonts w:ascii="Cambria Math" w:hAnsi="Cambria Math"/>
                  </w:rPr>
                  <m:t>π</m:t>
                </m:r>
                <m:r>
                  <m:rPr>
                    <m:sty m:val="p"/>
                  </m:rPr>
                  <w:rPr>
                    <w:rFonts w:ascii="Cambria Math"/>
                  </w:rPr>
                  <m:t xml:space="preserve">f </m:t>
                </m:r>
                <m:r>
                  <m:rPr>
                    <m:sty m:val="p"/>
                  </m:rPr>
                  <w:rPr>
                    <w:rFonts w:ascii="Cambria Math"/>
                  </w:rPr>
                  <m:t>*</m:t>
                </m:r>
                <m:r>
                  <m:rPr>
                    <m:sty m:val="p"/>
                  </m:rPr>
                  <w:rPr>
                    <w:rFonts w:ascii="Cambria Math"/>
                  </w:rPr>
                  <m:t xml:space="preserve"> </m:t>
                </m:r>
                <m:f>
                  <m:fPr>
                    <m:ctrlPr>
                      <w:rPr>
                        <w:rFonts w:ascii="Cambria Math" w:hAnsi="Cambria Math"/>
                      </w:rPr>
                    </m:ctrlPr>
                  </m:fPr>
                  <m:num>
                    <m:r>
                      <m:rPr>
                        <m:sty m:val="p"/>
                      </m:rPr>
                      <w:rPr>
                        <w:rFonts w:ascii="Cambria Math"/>
                      </w:rPr>
                      <m:t>d</m:t>
                    </m:r>
                    <m:r>
                      <m:rPr>
                        <m:sty m:val="p"/>
                      </m:rPr>
                      <w:rPr>
                        <w:rFonts w:ascii="Cambria Math" w:hAnsi="Cambria Math" w:cs="Cambria Math"/>
                      </w:rPr>
                      <m:t>*</m:t>
                    </m:r>
                    <m:r>
                      <m:rPr>
                        <m:sty m:val="p"/>
                      </m:rPr>
                      <w:rPr>
                        <w:rFonts w:ascii="Cambria Math"/>
                      </w:rPr>
                      <m:t>sen</m:t>
                    </m:r>
                    <m:d>
                      <m:dPr>
                        <m:ctrlPr>
                          <w:rPr>
                            <w:rFonts w:ascii="Cambria Math" w:hAnsi="Cambria Math"/>
                          </w:rPr>
                        </m:ctrlPr>
                      </m:dPr>
                      <m:e>
                        <m:r>
                          <m:rPr>
                            <m:sty m:val="p"/>
                          </m:rPr>
                          <w:rPr>
                            <w:rFonts w:ascii="Cambria Math" w:hAnsi="Cambria Math"/>
                            <w:color w:val="202124"/>
                            <w:shd w:val="clear" w:color="auto" w:fill="FFFFFF"/>
                          </w:rPr>
                          <m:t>θ</m:t>
                        </m:r>
                      </m:e>
                    </m:d>
                  </m:num>
                  <m:den>
                    <m:r>
                      <m:rPr>
                        <m:sty m:val="p"/>
                      </m:rPr>
                      <w:rPr>
                        <w:rFonts w:ascii="Cambria Math"/>
                      </w:rPr>
                      <m:t>v</m:t>
                    </m:r>
                  </m:den>
                </m:f>
              </m:oMath>
            </m:oMathPara>
          </w:p>
        </w:tc>
        <w:tc>
          <w:tcPr>
            <w:tcW w:w="567" w:type="dxa"/>
            <w:vAlign w:val="center"/>
          </w:tcPr>
          <w:p w14:paraId="12DF90BA" w14:textId="49F41186" w:rsidR="00F93AFF" w:rsidRDefault="00614EE7" w:rsidP="0001279E">
            <w:pPr>
              <w:pStyle w:val="Texto-ABNT"/>
              <w:jc w:val="right"/>
            </w:pPr>
            <w:r>
              <w:t>(2.3)</w:t>
            </w:r>
          </w:p>
        </w:tc>
      </w:tr>
      <w:tr w:rsidR="00F93AFF" w14:paraId="0A6A26F3" w14:textId="77777777" w:rsidTr="0001279E">
        <w:trPr>
          <w:trHeight w:val="283"/>
        </w:trPr>
        <w:tc>
          <w:tcPr>
            <w:tcW w:w="567" w:type="dxa"/>
          </w:tcPr>
          <w:p w14:paraId="242B234C" w14:textId="77777777" w:rsidR="00F93AFF" w:rsidRDefault="00F93AFF" w:rsidP="000B2219">
            <w:pPr>
              <w:pStyle w:val="Texto-ABNT"/>
              <w:jc w:val="center"/>
            </w:pPr>
          </w:p>
        </w:tc>
        <w:tc>
          <w:tcPr>
            <w:tcW w:w="7370" w:type="dxa"/>
          </w:tcPr>
          <w:p w14:paraId="25F5CEE9" w14:textId="436B0AB9" w:rsidR="00F93AFF" w:rsidRDefault="00614EE7" w:rsidP="000B2219">
            <w:pPr>
              <w:pStyle w:val="Texto-ABNT"/>
              <w:jc w:val="center"/>
            </w:pPr>
            <m:oMathPara>
              <m:oMath>
                <m:r>
                  <m:rPr>
                    <m:sty m:val="p"/>
                  </m:rPr>
                  <w:rPr>
                    <w:rFonts w:ascii="Cambria Math" w:hAnsi="Cambria Math"/>
                  </w:rPr>
                  <m:t xml:space="preserve"> φ</m:t>
                </m:r>
                <m:r>
                  <m:rPr>
                    <m:sty m:val="p"/>
                  </m:rPr>
                  <w:rPr>
                    <w:rFonts w:ascii="Cambria Math"/>
                  </w:rPr>
                  <m:t xml:space="preserve">= </m:t>
                </m:r>
                <m:r>
                  <m:rPr>
                    <m:sty m:val="p"/>
                  </m:rPr>
                  <w:rPr>
                    <w:rFonts w:ascii="Cambria Math" w:hAnsi="Cambria Math"/>
                  </w:rPr>
                  <m:t>τ</m:t>
                </m:r>
                <m:r>
                  <m:rPr>
                    <m:sty m:val="p"/>
                  </m:rPr>
                  <w:rPr>
                    <w:rFonts w:ascii="Cambria Math" w:hAnsi="Cambria Math" w:cs="Cambria Math"/>
                  </w:rPr>
                  <m:t xml:space="preserve">*ω </m:t>
                </m:r>
                <m:r>
                  <m:rPr>
                    <m:sty m:val="p"/>
                  </m:rPr>
                  <w:rPr>
                    <w:rFonts w:ascii="Cambria Math"/>
                  </w:rPr>
                  <m:t>=2</m:t>
                </m:r>
                <m:r>
                  <m:rPr>
                    <m:sty m:val="p"/>
                  </m:rPr>
                  <w:rPr>
                    <w:rFonts w:ascii="Cambria Math" w:hAnsi="Cambria Math"/>
                  </w:rPr>
                  <m:t>π</m:t>
                </m:r>
                <m:r>
                  <m:rPr>
                    <m:sty m:val="p"/>
                  </m:rPr>
                  <w:rPr>
                    <w:rFonts w:ascii="Cambria Math"/>
                  </w:rPr>
                  <m:t xml:space="preserve"> </m:t>
                </m:r>
                <m:r>
                  <m:rPr>
                    <m:sty m:val="p"/>
                  </m:rPr>
                  <w:rPr>
                    <w:rFonts w:ascii="Cambria Math"/>
                  </w:rPr>
                  <m:t>*</m:t>
                </m:r>
                <m:r>
                  <m:rPr>
                    <m:sty m:val="p"/>
                  </m:rPr>
                  <w:rPr>
                    <w:rFonts w:ascii="Cambria Math"/>
                  </w:rPr>
                  <m:t xml:space="preserve"> </m:t>
                </m:r>
                <m:f>
                  <m:fPr>
                    <m:ctrlPr>
                      <w:rPr>
                        <w:rFonts w:ascii="Cambria Math" w:hAnsi="Cambria Math"/>
                      </w:rPr>
                    </m:ctrlPr>
                  </m:fPr>
                  <m:num>
                    <m:r>
                      <m:rPr>
                        <m:sty m:val="p"/>
                      </m:rPr>
                      <w:rPr>
                        <w:rFonts w:ascii="Cambria Math"/>
                      </w:rPr>
                      <m:t>d</m:t>
                    </m:r>
                    <m:r>
                      <m:rPr>
                        <m:sty m:val="p"/>
                      </m:rPr>
                      <w:rPr>
                        <w:rFonts w:ascii="Cambria Math" w:hAnsi="Cambria Math" w:cs="Cambria Math"/>
                      </w:rPr>
                      <m:t>*</m:t>
                    </m:r>
                    <m:r>
                      <m:rPr>
                        <m:sty m:val="p"/>
                      </m:rPr>
                      <w:rPr>
                        <w:rFonts w:ascii="Cambria Math"/>
                      </w:rPr>
                      <m:t>sen</m:t>
                    </m:r>
                    <m:d>
                      <m:dPr>
                        <m:ctrlPr>
                          <w:rPr>
                            <w:rFonts w:ascii="Cambria Math" w:hAnsi="Cambria Math"/>
                          </w:rPr>
                        </m:ctrlPr>
                      </m:dPr>
                      <m:e>
                        <m:r>
                          <m:rPr>
                            <m:sty m:val="p"/>
                          </m:rPr>
                          <w:rPr>
                            <w:rFonts w:ascii="Cambria Math" w:hAnsi="Cambria Math"/>
                            <w:color w:val="202124"/>
                            <w:shd w:val="clear" w:color="auto" w:fill="FFFFFF"/>
                          </w:rPr>
                          <m:t>θ</m:t>
                        </m:r>
                      </m:e>
                    </m:d>
                  </m:num>
                  <m:den>
                    <m:r>
                      <w:rPr>
                        <w:rFonts w:ascii="Cambria Math"/>
                      </w:rPr>
                      <m:t>λ</m:t>
                    </m:r>
                  </m:den>
                </m:f>
              </m:oMath>
            </m:oMathPara>
          </w:p>
        </w:tc>
        <w:tc>
          <w:tcPr>
            <w:tcW w:w="567" w:type="dxa"/>
            <w:vAlign w:val="center"/>
          </w:tcPr>
          <w:p w14:paraId="620F923D" w14:textId="7FF5BFAC" w:rsidR="00F93AFF" w:rsidRDefault="00614EE7" w:rsidP="0001279E">
            <w:pPr>
              <w:pStyle w:val="Texto-ABNT"/>
              <w:jc w:val="right"/>
            </w:pPr>
            <w:r>
              <w:t>(2.4)</w:t>
            </w:r>
          </w:p>
        </w:tc>
      </w:tr>
    </w:tbl>
    <w:p w14:paraId="050E046C" w14:textId="0BDD51DA" w:rsidR="00A81302" w:rsidRPr="00BF587D" w:rsidRDefault="00A81302" w:rsidP="00BF587D">
      <w:pPr>
        <w:jc w:val="both"/>
        <w:rPr>
          <w:rFonts w:ascii="Times New Roman" w:eastAsiaTheme="minorEastAsia" w:hAnsi="Times New Roman" w:cs="Times New Roman"/>
          <w:sz w:val="24"/>
          <w:szCs w:val="24"/>
        </w:rPr>
      </w:pPr>
    </w:p>
    <w:p w14:paraId="272A2AA1" w14:textId="27773BBE" w:rsidR="00FD7372" w:rsidRDefault="00BF587D" w:rsidP="00C62A96">
      <w:pPr>
        <w:pStyle w:val="Texto-ABNT"/>
      </w:pPr>
      <w:r>
        <w:tab/>
      </w:r>
      <w:ins w:id="182" w:author="Ricardo Zelenovsky" w:date="2021-11-03T07:47:00Z">
        <w:r w:rsidR="000A72A0">
          <w:t>A Figura 2.3 toma como referência o microfone A, entretanto, o problema permanece o mesmo</w:t>
        </w:r>
      </w:ins>
      <w:ins w:id="183" w:author="Ricardo Zelenovsky" w:date="2021-11-03T07:48:00Z">
        <w:r w:rsidR="000A72A0">
          <w:t xml:space="preserve">, ou seja, resulta nas mesmas equações, </w:t>
        </w:r>
      </w:ins>
      <w:ins w:id="184" w:author="Ricardo Zelenovsky" w:date="2021-11-03T07:47:00Z">
        <w:r w:rsidR="000A72A0">
          <w:t xml:space="preserve">quando se toma como referência o microfone B. </w:t>
        </w:r>
      </w:ins>
      <w:del w:id="185" w:author="Ricardo Zelenovsky" w:date="2021-11-03T07:48:00Z">
        <w:r w:rsidR="00694712" w:rsidRPr="00C62A96" w:rsidDel="000A72A0">
          <w:delText>Entrando no assunto mais aprofundado sobre o atraso entre cada microfone e tomando o microfone A como referência da</w:delText>
        </w:r>
        <w:r w:rsidR="009E4592" w:rsidDel="000A72A0">
          <w:delText xml:space="preserve"> </w:delText>
        </w:r>
        <w:r w:rsidR="009E4592" w:rsidDel="000A72A0">
          <w:fldChar w:fldCharType="begin"/>
        </w:r>
        <w:r w:rsidR="009E4592" w:rsidDel="000A72A0">
          <w:delInstrText xml:space="preserve"> REF _Ref85639393 \h </w:delInstrText>
        </w:r>
        <w:r w:rsidR="009E4592" w:rsidDel="000A72A0">
          <w:fldChar w:fldCharType="separate"/>
        </w:r>
        <w:r w:rsidR="00BC390A" w:rsidDel="000A72A0">
          <w:delText xml:space="preserve">Figura </w:delText>
        </w:r>
        <w:r w:rsidR="00BC390A" w:rsidDel="000A72A0">
          <w:rPr>
            <w:noProof/>
          </w:rPr>
          <w:delText>2</w:delText>
        </w:r>
        <w:r w:rsidR="00BC390A" w:rsidDel="000A72A0">
          <w:delText>.</w:delText>
        </w:r>
        <w:r w:rsidR="00BC390A" w:rsidDel="000A72A0">
          <w:rPr>
            <w:noProof/>
          </w:rPr>
          <w:delText>3</w:delText>
        </w:r>
        <w:r w:rsidR="009E4592" w:rsidDel="000A72A0">
          <w:fldChar w:fldCharType="end"/>
        </w:r>
        <w:r w:rsidR="008346C4" w:rsidDel="000A72A0">
          <w:delText>, entretanto, as equações são as mesmas no caso de usar o microfone B como referência</w:delText>
        </w:r>
        <w:r w:rsidR="00B15A34" w:rsidRPr="00C62A96" w:rsidDel="000A72A0">
          <w:delText>.</w:delText>
        </w:r>
        <w:r w:rsidR="00F43AD5" w:rsidDel="000A72A0">
          <w:delText xml:space="preserve"> </w:delText>
        </w:r>
      </w:del>
      <w:r w:rsidR="00F43AD5">
        <w:t>C</w:t>
      </w:r>
      <w:r w:rsidR="00B15A34" w:rsidRPr="00C62A96">
        <w:t xml:space="preserve">om uma quantidade maior de microfones, </w:t>
      </w:r>
      <w:del w:id="186" w:author="Ricardo Zelenovsky" w:date="2021-11-03T07:48:00Z">
        <w:r w:rsidR="00B15A34" w:rsidRPr="00C62A96" w:rsidDel="000A72A0">
          <w:delText xml:space="preserve">e tomando </w:delText>
        </w:r>
      </w:del>
      <w:r w:rsidR="00B15A34" w:rsidRPr="00C62A96">
        <w:t>por exemplo 4 microfones, pode-se empregar uma análise semelhante</w:t>
      </w:r>
      <w:r w:rsidR="00F43AD5">
        <w:t xml:space="preserve"> </w:t>
      </w:r>
      <w:ins w:id="187" w:author="Ricardo Zelenovsky" w:date="2021-11-03T07:49:00Z">
        <w:r w:rsidR="000A72A0">
          <w:t xml:space="preserve">à </w:t>
        </w:r>
      </w:ins>
      <w:del w:id="188" w:author="Ricardo Zelenovsky" w:date="2021-11-03T07:49:00Z">
        <w:r w:rsidR="00F43AD5" w:rsidDel="000A72A0">
          <w:delText xml:space="preserve">de como foi </w:delText>
        </w:r>
      </w:del>
      <w:r w:rsidR="00F43AD5">
        <w:t>feit</w:t>
      </w:r>
      <w:ins w:id="189" w:author="Ricardo Zelenovsky" w:date="2021-11-03T07:49:00Z">
        <w:r w:rsidR="000A72A0">
          <w:t>a</w:t>
        </w:r>
      </w:ins>
      <w:del w:id="190" w:author="Ricardo Zelenovsky" w:date="2021-11-03T07:49:00Z">
        <w:r w:rsidR="00F43AD5" w:rsidDel="000A72A0">
          <w:delText>o</w:delText>
        </w:r>
      </w:del>
      <w:r w:rsidR="00F43AD5">
        <w:t xml:space="preserve"> para </w:t>
      </w:r>
      <w:ins w:id="191" w:author="Ricardo Zelenovsky" w:date="2021-11-03T07:49:00Z">
        <w:r w:rsidR="000A72A0">
          <w:t xml:space="preserve">os </w:t>
        </w:r>
      </w:ins>
      <w:r w:rsidR="00F43AD5">
        <w:t>dois microfones.</w:t>
      </w:r>
      <w:r w:rsidR="00B15A34" w:rsidRPr="00C62A96">
        <w:t xml:space="preserve"> </w:t>
      </w:r>
      <w:r w:rsidR="00F43AD5">
        <w:t>Assim</w:t>
      </w:r>
      <w:r w:rsidR="00B15A34" w:rsidRPr="00C62A96">
        <w:t xml:space="preserve">, a defasagem do terceiro microfone será o dobro da defasagem do segundo e a defasagem do quarto microfone será triplo da defasagem do segundo.  É notado que por mais que adicione microfones ao sistema, um padrão é seguido e isso é originado pela forma como os microfones são dispostos, obedecendo sempre uma distância de </w:t>
      </w:r>
      <w:r w:rsidR="0023293C" w:rsidRPr="00C62A96">
        <w:t>‘d’</w:t>
      </w:r>
      <w:r w:rsidR="00B15A34" w:rsidRPr="00C62A96">
        <w:t xml:space="preserve"> cm entre </w:t>
      </w:r>
      <w:r w:rsidR="00F43AD5">
        <w:t>si</w:t>
      </w:r>
      <w:r w:rsidR="00B15A34" w:rsidRPr="00C62A96">
        <w:t>. Por esse padrão</w:t>
      </w:r>
      <w:r w:rsidR="0023293C" w:rsidRPr="00C62A96">
        <w:t>,</w:t>
      </w:r>
      <w:r w:rsidR="00B15A34" w:rsidRPr="00C62A96">
        <w:t xml:space="preserve"> é possível montar uma matriz</w:t>
      </w:r>
      <w:r w:rsidR="00FD7372" w:rsidRPr="00C62A96">
        <w:t>,</w:t>
      </w:r>
      <w:r w:rsidR="00B15A34" w:rsidRPr="00C62A96">
        <w:t xml:space="preserve"> onde </w:t>
      </w:r>
      <m:oMath>
        <m:r>
          <w:rPr>
            <w:rFonts w:ascii="Cambria Math" w:hAnsi="Cambria Math"/>
          </w:rPr>
          <m:t>x</m:t>
        </m:r>
      </m:oMath>
      <w:r w:rsidR="00FD7372" w:rsidRPr="00C62A96">
        <w:t>i</w:t>
      </w:r>
      <m:oMath>
        <m:r>
          <w:rPr>
            <w:rFonts w:ascii="Cambria Math" w:hAnsi="Cambria Math"/>
          </w:rPr>
          <m:t>(t)</m:t>
        </m:r>
      </m:oMath>
      <w:r w:rsidR="00FD7372" w:rsidRPr="00C62A96">
        <w:t xml:space="preserve"> é a saída do i-ésimo microfone, em um total de M microfones, sendo </w:t>
      </w:r>
      <m:oMath>
        <m:r>
          <w:rPr>
            <w:rFonts w:ascii="Cambria Math" w:hAnsi="Cambria Math"/>
          </w:rPr>
          <m:t>x</m:t>
        </m:r>
      </m:oMath>
      <w:r w:rsidR="00FD7372" w:rsidRPr="000A72A0">
        <w:rPr>
          <w:vertAlign w:val="subscript"/>
          <w:rPrChange w:id="192" w:author="Ricardo Zelenovsky" w:date="2021-11-03T07:49:00Z">
            <w:rPr/>
          </w:rPrChange>
        </w:rPr>
        <w:t>0</w:t>
      </w:r>
      <m:oMath>
        <m:r>
          <w:rPr>
            <w:rFonts w:ascii="Cambria Math" w:hAnsi="Cambria Math"/>
          </w:rPr>
          <m:t>(t)</m:t>
        </m:r>
      </m:oMath>
      <w:r w:rsidR="00FD7372" w:rsidRPr="00C62A96">
        <w:t xml:space="preserve"> a saída do microfone A que foi tomado como referência, representado na equação matricial 2.5.</w:t>
      </w:r>
    </w:p>
    <w:p w14:paraId="3E8F06C3" w14:textId="77777777" w:rsidR="00164029" w:rsidRPr="00C62A96" w:rsidRDefault="00164029" w:rsidP="00C62A96">
      <w:pPr>
        <w:pStyle w:val="Texto-ABNT"/>
      </w:pPr>
    </w:p>
    <w:p w14:paraId="541F45E3" w14:textId="100341F5" w:rsidR="00FD7372" w:rsidRDefault="00FD7372" w:rsidP="00FD7372">
      <w:pPr>
        <w:jc w:val="center"/>
        <w:rPr>
          <w:rFonts w:ascii="Times New Roman" w:eastAsiaTheme="minorEastAsia" w:hAnsi="Times New Roman" w:cs="Times New Roman"/>
          <w:sz w:val="24"/>
          <w:szCs w:val="24"/>
        </w:rPr>
      </w:pPr>
      <w:r w:rsidRPr="00FD7372">
        <w:rPr>
          <w:rFonts w:ascii="Times New Roman" w:eastAsiaTheme="minorEastAsia" w:hAnsi="Times New Roman" w:cs="Times New Roman"/>
          <w:noProof/>
          <w:sz w:val="24"/>
          <w:szCs w:val="24"/>
        </w:rPr>
        <w:lastRenderedPageBreak/>
        <w:drawing>
          <wp:inline distT="0" distB="0" distL="0" distR="0" wp14:anchorId="0DD50749" wp14:editId="5AAD1DD8">
            <wp:extent cx="5400040" cy="141541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415415"/>
                    </a:xfrm>
                    <a:prstGeom prst="rect">
                      <a:avLst/>
                    </a:prstGeom>
                  </pic:spPr>
                </pic:pic>
              </a:graphicData>
            </a:graphic>
          </wp:inline>
        </w:drawing>
      </w:r>
      <w:r>
        <w:rPr>
          <w:rFonts w:ascii="Times New Roman" w:eastAsiaTheme="minorEastAsia" w:hAnsi="Times New Roman" w:cs="Times New Roman"/>
          <w:sz w:val="24"/>
          <w:szCs w:val="24"/>
        </w:rPr>
        <w:t xml:space="preserve"> </w:t>
      </w:r>
    </w:p>
    <w:p w14:paraId="680602AF" w14:textId="77777777" w:rsidR="00164029" w:rsidRDefault="00164029" w:rsidP="00FD7372">
      <w:pPr>
        <w:jc w:val="center"/>
        <w:rPr>
          <w:rFonts w:ascii="Times New Roman" w:eastAsiaTheme="minorEastAsia" w:hAnsi="Times New Roman" w:cs="Times New Roman"/>
          <w:sz w:val="24"/>
          <w:szCs w:val="24"/>
        </w:rPr>
      </w:pPr>
    </w:p>
    <w:p w14:paraId="629FDA22" w14:textId="2AC14984" w:rsidR="002870E9" w:rsidRDefault="00FD7372" w:rsidP="00C62A96">
      <w:pPr>
        <w:pStyle w:val="Texto-ABNT"/>
      </w:pPr>
      <w:r>
        <w:tab/>
      </w:r>
      <w:r w:rsidRPr="00C62A96">
        <w:t xml:space="preserve">Na equação matricial 2.5 ainda é possível notar </w:t>
      </w:r>
      <w:del w:id="193" w:author="Ricardo Zelenovsky" w:date="2021-11-03T07:50:00Z">
        <w:r w:rsidRPr="00C62A96" w:rsidDel="000A72A0">
          <w:delText xml:space="preserve">a adição </w:delText>
        </w:r>
        <w:r w:rsidR="00D3391F" w:rsidRPr="00C62A96" w:rsidDel="000A72A0">
          <w:delText xml:space="preserve">de </w:delText>
        </w:r>
      </w:del>
      <w:r w:rsidR="00D3391F" w:rsidRPr="00C62A96">
        <w:t xml:space="preserve">um termo adicional </w:t>
      </w:r>
      <w:r w:rsidR="002870E9">
        <w:t>na</w:t>
      </w:r>
      <w:r w:rsidRPr="00C62A96">
        <w:t xml:space="preserve"> </w:t>
      </w:r>
      <w:r w:rsidR="00D3391F" w:rsidRPr="00C62A96">
        <w:t xml:space="preserve">saída de cada microfone representado por </w:t>
      </w:r>
      <m:oMath>
        <m:r>
          <w:rPr>
            <w:rFonts w:ascii="Cambria Math" w:hAnsi="Cambria Math"/>
          </w:rPr>
          <m:t>n</m:t>
        </m:r>
      </m:oMath>
      <w:r w:rsidR="00D3391F" w:rsidRPr="00C62A96">
        <w:t>i</w:t>
      </w:r>
      <m:oMath>
        <m:r>
          <w:rPr>
            <w:rFonts w:ascii="Cambria Math" w:hAnsi="Cambria Math"/>
          </w:rPr>
          <m:t>(t)</m:t>
        </m:r>
      </m:oMath>
      <w:r w:rsidR="00D3391F" w:rsidRPr="00C62A96">
        <w:t xml:space="preserve"> que é o ruído, e por fim, toda essa matriz só é </w:t>
      </w:r>
      <w:r w:rsidR="00843441" w:rsidRPr="00C62A96">
        <w:t>válida</w:t>
      </w:r>
      <w:r w:rsidR="00D3391F" w:rsidRPr="00C62A96">
        <w:t xml:space="preserve"> se o sinal sonoro </w:t>
      </w:r>
      <w:r w:rsidR="002870E9">
        <w:t>‘</w:t>
      </w:r>
      <w:r w:rsidR="00D3391F" w:rsidRPr="00C62A96">
        <w:t>s(t)</w:t>
      </w:r>
      <w:r w:rsidR="002870E9">
        <w:t>’</w:t>
      </w:r>
      <w:r w:rsidR="00D3391F" w:rsidRPr="00C62A96">
        <w:t xml:space="preserve"> for um sinal limitado em banda estreita. O sinal sonoro </w:t>
      </w:r>
      <w:r w:rsidR="002870E9">
        <w:t>‘</w:t>
      </w:r>
      <w:r w:rsidR="00D3391F" w:rsidRPr="00C62A96">
        <w:t>s(t)</w:t>
      </w:r>
      <w:r w:rsidR="002870E9">
        <w:t>’</w:t>
      </w:r>
      <w:r w:rsidR="00D3391F" w:rsidRPr="00C62A96">
        <w:t xml:space="preserve"> está representado matematicamente na equação 2.6. </w:t>
      </w:r>
    </w:p>
    <w:tbl>
      <w:tblPr>
        <w:tblStyle w:val="Tabelacomgrade"/>
        <w:tblW w:w="8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
        <w:gridCol w:w="7267"/>
        <w:gridCol w:w="676"/>
      </w:tblGrid>
      <w:tr w:rsidR="00B325EC" w14:paraId="7468CED4" w14:textId="77777777" w:rsidTr="0001279E">
        <w:trPr>
          <w:trHeight w:val="283"/>
        </w:trPr>
        <w:tc>
          <w:tcPr>
            <w:tcW w:w="567" w:type="dxa"/>
            <w:vAlign w:val="center"/>
          </w:tcPr>
          <w:p w14:paraId="5AE813F1" w14:textId="77777777" w:rsidR="00B325EC" w:rsidRDefault="00B325EC" w:rsidP="000B2219">
            <w:pPr>
              <w:pStyle w:val="Texto-ABNT"/>
              <w:jc w:val="center"/>
            </w:pPr>
          </w:p>
        </w:tc>
        <w:tc>
          <w:tcPr>
            <w:tcW w:w="7370" w:type="dxa"/>
            <w:vAlign w:val="center"/>
          </w:tcPr>
          <w:p w14:paraId="1451E2E3" w14:textId="4382823C" w:rsidR="00B325EC" w:rsidRDefault="00B325EC" w:rsidP="000B2219">
            <w:pPr>
              <w:pStyle w:val="Texto-ABNT"/>
              <w:jc w:val="center"/>
            </w:pPr>
            <m:oMathPara>
              <m:oMath>
                <m:r>
                  <m:rPr>
                    <m:sty m:val="p"/>
                  </m:rPr>
                  <w:rPr>
                    <w:rFonts w:ascii="Cambria Math" w:hAnsi="Cambria Math"/>
                  </w:rPr>
                  <m:t>s</m:t>
                </m:r>
                <m:d>
                  <m:dPr>
                    <m:ctrlPr>
                      <w:rPr>
                        <w:rFonts w:ascii="Cambria Math" w:hAnsi="Cambria Math"/>
                      </w:rPr>
                    </m:ctrlPr>
                  </m:dPr>
                  <m:e>
                    <m:r>
                      <m:rPr>
                        <m:sty m:val="p"/>
                      </m:rPr>
                      <w:rPr>
                        <w:rFonts w:ascii="Cambria Math" w:hAnsi="Cambria Math"/>
                      </w:rPr>
                      <m:t>t</m:t>
                    </m:r>
                  </m:e>
                </m:d>
                <m:r>
                  <w:rPr>
                    <w:rFonts w:ascii="Cambria Math"/>
                  </w:rPr>
                  <m:t>=  b</m:t>
                </m:r>
                <m:d>
                  <m:dPr>
                    <m:ctrlPr>
                      <w:rPr>
                        <w:rFonts w:ascii="Cambria Math" w:hAnsi="Cambria Math"/>
                        <w:i/>
                      </w:rPr>
                    </m:ctrlPr>
                  </m:dPr>
                  <m:e>
                    <m:r>
                      <w:rPr>
                        <w:rFonts w:ascii="Cambria Math"/>
                      </w:rPr>
                      <m:t>t</m:t>
                    </m:r>
                  </m:e>
                </m:d>
                <m:sSup>
                  <m:sSupPr>
                    <m:ctrlPr>
                      <w:rPr>
                        <w:rFonts w:ascii="Cambria Math" w:hAnsi="Cambria Math"/>
                        <w:i/>
                      </w:rPr>
                    </m:ctrlPr>
                  </m:sSupPr>
                  <m:e>
                    <m:r>
                      <w:rPr>
                        <w:rFonts w:ascii="Cambria Math"/>
                      </w:rPr>
                      <m:t>e</m:t>
                    </m:r>
                  </m:e>
                  <m:sup>
                    <m:r>
                      <w:rPr>
                        <w:rFonts w:ascii="Cambria Math"/>
                      </w:rPr>
                      <m:t>jwot</m:t>
                    </m:r>
                  </m:sup>
                </m:sSup>
              </m:oMath>
            </m:oMathPara>
          </w:p>
        </w:tc>
        <w:tc>
          <w:tcPr>
            <w:tcW w:w="567" w:type="dxa"/>
            <w:vAlign w:val="center"/>
          </w:tcPr>
          <w:p w14:paraId="2479EC3E" w14:textId="485F7FCF" w:rsidR="00B325EC" w:rsidRDefault="00B325EC" w:rsidP="000B2219">
            <w:pPr>
              <w:pStyle w:val="Texto-ABNT"/>
              <w:jc w:val="center"/>
            </w:pPr>
            <w:r>
              <w:t>(2.</w:t>
            </w:r>
            <w:r w:rsidR="0001279E">
              <w:t>6</w:t>
            </w:r>
            <w:r>
              <w:t>)</w:t>
            </w:r>
          </w:p>
        </w:tc>
      </w:tr>
    </w:tbl>
    <w:p w14:paraId="0D91E781" w14:textId="47C15044" w:rsidR="0023293C" w:rsidRPr="00762F01" w:rsidRDefault="0023293C" w:rsidP="00AB10CE">
      <w:pPr>
        <w:pStyle w:val="Ttulo2"/>
      </w:pPr>
      <w:bookmarkStart w:id="194" w:name="_Toc86757933"/>
      <w:r w:rsidRPr="00762F01">
        <w:t>D</w:t>
      </w:r>
      <w:r w:rsidR="00762F01">
        <w:t>ISTÂNCIA ENTRE OS MICROFONES</w:t>
      </w:r>
      <w:bookmarkEnd w:id="194"/>
    </w:p>
    <w:p w14:paraId="488F2534" w14:textId="4A8374B3" w:rsidR="00D3391F" w:rsidRDefault="003E0C6A">
      <w:pPr>
        <w:pStyle w:val="Texto-ABNT"/>
        <w:ind w:left="576"/>
        <w:pPrChange w:id="195" w:author="Ricardo Zelenovsky" w:date="2021-11-03T07:50:00Z">
          <w:pPr>
            <w:pStyle w:val="Texto-ABNT"/>
          </w:pPr>
        </w:pPrChange>
      </w:pPr>
      <w:del w:id="196" w:author="Ricardo Zelenovsky" w:date="2021-11-03T07:50:00Z">
        <w:r w:rsidDel="000A72A0">
          <w:tab/>
        </w:r>
      </w:del>
      <w:ins w:id="197" w:author="Ricardo Zelenovsky" w:date="2021-11-03T07:50:00Z">
        <w:r w:rsidR="000A72A0">
          <w:t xml:space="preserve">Pelo modelamento do problema, </w:t>
        </w:r>
      </w:ins>
      <w:ins w:id="198" w:author="Ricardo Zelenovsky" w:date="2021-11-03T07:51:00Z">
        <w:r w:rsidR="000A72A0">
          <w:t xml:space="preserve">como será calculado o arco seno para estimar </w:t>
        </w:r>
      </w:ins>
      <w:ins w:id="199" w:author="Ricardo Zelenovsky" w:date="2021-11-03T07:50:00Z">
        <w:r w:rsidR="000A72A0">
          <w:t>o</w:t>
        </w:r>
      </w:ins>
      <w:del w:id="200" w:author="Ricardo Zelenovsky" w:date="2021-11-03T07:50:00Z">
        <w:r w:rsidRPr="00C62A96" w:rsidDel="000A72A0">
          <w:delText>O</w:delText>
        </w:r>
      </w:del>
      <w:r w:rsidRPr="00C62A96">
        <w:t xml:space="preserve"> ângulo de </w:t>
      </w:r>
      <w:ins w:id="201" w:author="Ricardo Zelenovsky" w:date="2021-11-03T07:51:00Z">
        <w:r w:rsidR="000A72A0">
          <w:t xml:space="preserve">incidência, </w:t>
        </w:r>
      </w:ins>
      <w:ins w:id="202" w:author="Ricardo Zelenovsky" w:date="2021-11-03T07:52:00Z">
        <w:r w:rsidR="000A72A0">
          <w:t xml:space="preserve">é necessário que este ângulo </w:t>
        </w:r>
      </w:ins>
      <w:del w:id="203" w:author="Ricardo Zelenovsky" w:date="2021-11-03T07:52:00Z">
        <w:r w:rsidRPr="00C62A96" w:rsidDel="000A72A0">
          <w:delText xml:space="preserve">defasagem total precisa ser necessariamente menor </w:delText>
        </w:r>
      </w:del>
      <w:ins w:id="204" w:author="Ricardo Zelenovsky" w:date="2021-11-03T07:52:00Z">
        <w:r w:rsidR="000A72A0">
          <w:t xml:space="preserve">seja menor </w:t>
        </w:r>
      </w:ins>
      <w:r w:rsidRPr="00C62A96">
        <w:t>que 180 graus</w:t>
      </w:r>
      <w:ins w:id="205" w:author="Ricardo Zelenovsky" w:date="2021-11-03T07:52:00Z">
        <w:r w:rsidR="000A72A0">
          <w:t>. I</w:t>
        </w:r>
      </w:ins>
      <w:ins w:id="206" w:author="Ricardo Zelenovsky" w:date="2021-11-03T07:53:00Z">
        <w:r w:rsidR="000A72A0">
          <w:t xml:space="preserve">sto vai evitar duplicidade de solução. Por isso, </w:t>
        </w:r>
      </w:ins>
      <w:del w:id="207" w:author="Ricardo Zelenovsky" w:date="2021-11-03T07:53:00Z">
        <w:r w:rsidRPr="00C62A96" w:rsidDel="000A72A0">
          <w:delText xml:space="preserve"> e </w:delText>
        </w:r>
      </w:del>
      <w:r w:rsidRPr="00C62A96">
        <w:t xml:space="preserve">o ângulo θ da </w:t>
      </w:r>
      <w:r w:rsidR="00CD25A5">
        <w:fldChar w:fldCharType="begin"/>
      </w:r>
      <w:r w:rsidR="00CD25A5">
        <w:instrText xml:space="preserve"> REF _Ref85567394 \h </w:instrText>
      </w:r>
      <w:r w:rsidR="00CD25A5">
        <w:fldChar w:fldCharType="separate"/>
      </w:r>
      <w:r w:rsidR="00BC390A">
        <w:t xml:space="preserve">Figura </w:t>
      </w:r>
      <w:r w:rsidR="00BC390A">
        <w:rPr>
          <w:noProof/>
        </w:rPr>
        <w:t>2</w:t>
      </w:r>
      <w:r w:rsidR="00BC390A">
        <w:t>.</w:t>
      </w:r>
      <w:r w:rsidR="00BC390A">
        <w:rPr>
          <w:noProof/>
        </w:rPr>
        <w:t>2</w:t>
      </w:r>
      <w:r w:rsidR="00CD25A5">
        <w:fldChar w:fldCharType="end"/>
      </w:r>
      <w:r w:rsidRPr="00C62A96">
        <w:t xml:space="preserve"> ser entre -90º </w:t>
      </w:r>
      <w:r w:rsidR="00F36949" w:rsidRPr="00C62A96">
        <w:t>≤</w:t>
      </w:r>
      <w:r w:rsidRPr="00C62A96">
        <w:t xml:space="preserve"> θ </w:t>
      </w:r>
      <w:r w:rsidR="00F36949" w:rsidRPr="00C62A96">
        <w:t>≤</w:t>
      </w:r>
      <w:r w:rsidRPr="00C62A96">
        <w:t xml:space="preserve"> 90º. </w:t>
      </w:r>
      <w:r w:rsidR="00204BE9" w:rsidRPr="00C62A96">
        <w:t xml:space="preserve">Como </w:t>
      </w:r>
      <w:ins w:id="208" w:author="Ricardo Zelenovsky" w:date="2021-11-03T07:54:00Z">
        <w:r w:rsidR="000A72A0">
          <w:t>a maior diferença de tr</w:t>
        </w:r>
      </w:ins>
      <w:ins w:id="209" w:author="Ricardo Zelenovsky" w:date="2021-11-03T07:55:00Z">
        <w:r w:rsidR="000A72A0">
          <w:t xml:space="preserve">ajeto acontece com incidência em 90 graus, usamos a equação </w:t>
        </w:r>
      </w:ins>
      <w:del w:id="210" w:author="Ricardo Zelenovsky" w:date="2021-11-03T07:55:00Z">
        <w:r w:rsidR="00204BE9" w:rsidRPr="00C62A96" w:rsidDel="000A72A0">
          <w:delText xml:space="preserve">queremos descobrir a maior distância possível entre os microfones, usamos o ângulo de defasagem e o </w:delText>
        </w:r>
        <w:r w:rsidR="00CA4782" w:rsidRPr="00C62A96" w:rsidDel="000A72A0">
          <w:delText>â</w:delText>
        </w:r>
        <w:r w:rsidR="00204BE9" w:rsidRPr="00C62A96" w:rsidDel="000A72A0">
          <w:delText>ngulo θ com valores de 180º e 90º</w:delText>
        </w:r>
        <w:r w:rsidR="00CA4782" w:rsidRPr="00C62A96" w:rsidDel="000A72A0">
          <w:delText>,</w:delText>
        </w:r>
        <w:r w:rsidR="00204BE9" w:rsidRPr="00C62A96" w:rsidDel="000A72A0">
          <w:delText xml:space="preserve"> respectivamente. </w:delText>
        </w:r>
      </w:del>
      <w:r w:rsidRPr="00C62A96">
        <w:t xml:space="preserve">Com essas informações e usando a equação 2.4 </w:t>
      </w:r>
      <w:ins w:id="211" w:author="Ricardo Zelenovsky" w:date="2021-11-03T07:55:00Z">
        <w:r w:rsidR="00E60355">
          <w:t xml:space="preserve">para estabelece a </w:t>
        </w:r>
      </w:ins>
      <w:ins w:id="212" w:author="Ricardo Zelenovsky" w:date="2021-11-03T07:56:00Z">
        <w:r w:rsidR="00E60355">
          <w:t>restrição de que o espaçamento entre os microfones deve ser menor que meio comprimento de onda do sinal incidente.</w:t>
        </w:r>
      </w:ins>
      <w:del w:id="213" w:author="Ricardo Zelenovsky" w:date="2021-11-03T07:56:00Z">
        <w:r w:rsidRPr="00C62A96" w:rsidDel="00E60355">
          <w:delText>como ponto de partida</w:delText>
        </w:r>
        <w:r w:rsidR="00F36949" w:rsidRPr="00C62A96" w:rsidDel="00E60355">
          <w:delText>, temos:</w:delText>
        </w:r>
      </w:del>
      <w:r w:rsidR="00F36949" w:rsidRPr="00C62A96">
        <w:t xml:space="preserve"> </w:t>
      </w:r>
    </w:p>
    <w:p w14:paraId="7BA57E2D" w14:textId="77777777" w:rsidR="0001279E" w:rsidRPr="00C62A96" w:rsidRDefault="0001279E" w:rsidP="00C62A96">
      <w:pPr>
        <w:pStyle w:val="Texto-ABNT"/>
      </w:pPr>
    </w:p>
    <w:tbl>
      <w:tblPr>
        <w:tblStyle w:val="Tabelacomgrade"/>
        <w:tblW w:w="8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
        <w:gridCol w:w="7267"/>
        <w:gridCol w:w="676"/>
      </w:tblGrid>
      <w:tr w:rsidR="0001279E" w14:paraId="2DD581C3" w14:textId="77777777" w:rsidTr="0001279E">
        <w:trPr>
          <w:trHeight w:val="283"/>
        </w:trPr>
        <w:tc>
          <w:tcPr>
            <w:tcW w:w="561" w:type="dxa"/>
            <w:vAlign w:val="center"/>
          </w:tcPr>
          <w:p w14:paraId="7206C692" w14:textId="77777777" w:rsidR="0001279E" w:rsidRDefault="0001279E" w:rsidP="000B2219">
            <w:pPr>
              <w:pStyle w:val="Texto-ABNT"/>
              <w:jc w:val="center"/>
            </w:pPr>
          </w:p>
        </w:tc>
        <w:tc>
          <w:tcPr>
            <w:tcW w:w="7267" w:type="dxa"/>
            <w:vAlign w:val="center"/>
          </w:tcPr>
          <w:p w14:paraId="08FCBC83" w14:textId="1A5AE748" w:rsidR="0001279E" w:rsidRDefault="0001279E" w:rsidP="000B2219">
            <w:pPr>
              <w:pStyle w:val="Texto-ABNT"/>
              <w:jc w:val="center"/>
            </w:pPr>
            <m:oMathPara>
              <m:oMath>
                <m:r>
                  <m:rPr>
                    <m:sty m:val="p"/>
                  </m:rPr>
                  <w:rPr>
                    <w:rFonts w:ascii="Cambria Math" w:hAnsi="Cambria Math"/>
                  </w:rPr>
                  <m:t>φ</m:t>
                </m:r>
                <m:r>
                  <m:rPr>
                    <m:sty m:val="p"/>
                  </m:rPr>
                  <w:rPr>
                    <w:rFonts w:ascii="Cambria Math"/>
                  </w:rPr>
                  <m:t>=2</m:t>
                </m:r>
                <m:r>
                  <m:rPr>
                    <m:sty m:val="p"/>
                  </m:rPr>
                  <w:rPr>
                    <w:rFonts w:ascii="Cambria Math" w:hAnsi="Cambria Math"/>
                  </w:rPr>
                  <m:t>π</m:t>
                </m:r>
                <m:r>
                  <m:rPr>
                    <m:sty m:val="p"/>
                  </m:rPr>
                  <w:rPr>
                    <w:rFonts w:ascii="Cambria Math"/>
                  </w:rPr>
                  <m:t xml:space="preserve"> </m:t>
                </m:r>
                <m:r>
                  <m:rPr>
                    <m:sty m:val="p"/>
                  </m:rPr>
                  <w:rPr>
                    <w:rFonts w:ascii="Cambria Math"/>
                  </w:rPr>
                  <m:t>*</m:t>
                </m:r>
                <m:r>
                  <m:rPr>
                    <m:sty m:val="p"/>
                  </m:rPr>
                  <w:rPr>
                    <w:rFonts w:ascii="Cambria Math"/>
                  </w:rPr>
                  <m:t xml:space="preserve"> </m:t>
                </m:r>
                <m:f>
                  <m:fPr>
                    <m:ctrlPr>
                      <w:rPr>
                        <w:rFonts w:ascii="Cambria Math" w:hAnsi="Cambria Math"/>
                      </w:rPr>
                    </m:ctrlPr>
                  </m:fPr>
                  <m:num>
                    <m:r>
                      <m:rPr>
                        <m:sty m:val="p"/>
                      </m:rPr>
                      <w:rPr>
                        <w:rFonts w:ascii="Cambria Math"/>
                      </w:rPr>
                      <m:t>d</m:t>
                    </m:r>
                    <m:r>
                      <m:rPr>
                        <m:sty m:val="p"/>
                      </m:rPr>
                      <w:rPr>
                        <w:rFonts w:ascii="Cambria Math" w:hAnsi="Cambria Math" w:cs="Cambria Math"/>
                      </w:rPr>
                      <m:t>*</m:t>
                    </m:r>
                    <m:r>
                      <m:rPr>
                        <m:sty m:val="p"/>
                      </m:rPr>
                      <w:rPr>
                        <w:rFonts w:ascii="Cambria Math"/>
                      </w:rPr>
                      <m:t>sen</m:t>
                    </m:r>
                    <m:d>
                      <m:dPr>
                        <m:ctrlPr>
                          <w:rPr>
                            <w:rFonts w:ascii="Cambria Math" w:hAnsi="Cambria Math"/>
                          </w:rPr>
                        </m:ctrlPr>
                      </m:dPr>
                      <m:e>
                        <m:r>
                          <m:rPr>
                            <m:sty m:val="p"/>
                          </m:rPr>
                          <w:rPr>
                            <w:rFonts w:ascii="Cambria Math" w:hAnsi="Cambria Math"/>
                            <w:color w:val="202124"/>
                            <w:shd w:val="clear" w:color="auto" w:fill="FFFFFF"/>
                          </w:rPr>
                          <m:t>θ</m:t>
                        </m:r>
                      </m:e>
                    </m:d>
                  </m:num>
                  <m:den>
                    <m:r>
                      <w:rPr>
                        <w:rFonts w:ascii="Cambria Math"/>
                      </w:rPr>
                      <m:t>λ</m:t>
                    </m:r>
                  </m:den>
                </m:f>
              </m:oMath>
            </m:oMathPara>
          </w:p>
        </w:tc>
        <w:tc>
          <w:tcPr>
            <w:tcW w:w="676" w:type="dxa"/>
            <w:vAlign w:val="center"/>
          </w:tcPr>
          <w:p w14:paraId="62D8AF9A" w14:textId="5376392D" w:rsidR="0001279E" w:rsidRDefault="0001279E" w:rsidP="000B2219">
            <w:pPr>
              <w:pStyle w:val="Texto-ABNT"/>
              <w:jc w:val="center"/>
            </w:pPr>
          </w:p>
        </w:tc>
      </w:tr>
      <w:tr w:rsidR="0001279E" w14:paraId="2F053BC5" w14:textId="77777777" w:rsidTr="0001279E">
        <w:trPr>
          <w:trHeight w:val="283"/>
        </w:trPr>
        <w:tc>
          <w:tcPr>
            <w:tcW w:w="561" w:type="dxa"/>
          </w:tcPr>
          <w:p w14:paraId="4693FB4D" w14:textId="77777777" w:rsidR="0001279E" w:rsidRDefault="0001279E" w:rsidP="000B2219">
            <w:pPr>
              <w:pStyle w:val="Texto-ABNT"/>
              <w:jc w:val="center"/>
            </w:pPr>
          </w:p>
        </w:tc>
        <w:tc>
          <w:tcPr>
            <w:tcW w:w="7267" w:type="dxa"/>
          </w:tcPr>
          <w:p w14:paraId="361C9895" w14:textId="58B2723A" w:rsidR="0001279E" w:rsidRDefault="0001279E" w:rsidP="000B2219">
            <w:pPr>
              <w:pStyle w:val="Texto-ABNT"/>
              <w:jc w:val="center"/>
            </w:pPr>
            <m:oMathPara>
              <m:oMath>
                <m:r>
                  <m:rPr>
                    <m:sty m:val="p"/>
                  </m:rPr>
                  <w:rPr>
                    <w:rFonts w:ascii="Cambria Math" w:hAnsi="Cambria Math"/>
                  </w:rPr>
                  <m:t>180°</m:t>
                </m:r>
                <m:r>
                  <m:rPr>
                    <m:sty m:val="p"/>
                  </m:rPr>
                  <w:rPr>
                    <w:rFonts w:ascii="Cambria Math"/>
                  </w:rPr>
                  <m:t>=2</m:t>
                </m:r>
                <m:r>
                  <m:rPr>
                    <m:sty m:val="p"/>
                  </m:rPr>
                  <w:rPr>
                    <w:rFonts w:ascii="Cambria Math" w:hAnsi="Cambria Math"/>
                  </w:rPr>
                  <m:t>π</m:t>
                </m:r>
                <m:r>
                  <m:rPr>
                    <m:sty m:val="p"/>
                  </m:rPr>
                  <w:rPr>
                    <w:rFonts w:ascii="Cambria Math"/>
                  </w:rPr>
                  <m:t xml:space="preserve"> </m:t>
                </m:r>
                <m:r>
                  <m:rPr>
                    <m:sty m:val="p"/>
                  </m:rPr>
                  <w:rPr>
                    <w:rFonts w:ascii="Cambria Math"/>
                  </w:rPr>
                  <m:t>*</m:t>
                </m:r>
                <m:r>
                  <m:rPr>
                    <m:sty m:val="p"/>
                  </m:rPr>
                  <w:rPr>
                    <w:rFonts w:ascii="Cambria Math"/>
                  </w:rPr>
                  <m:t xml:space="preserve"> </m:t>
                </m:r>
                <m:f>
                  <m:fPr>
                    <m:ctrlPr>
                      <w:rPr>
                        <w:rFonts w:ascii="Cambria Math" w:hAnsi="Cambria Math"/>
                      </w:rPr>
                    </m:ctrlPr>
                  </m:fPr>
                  <m:num>
                    <m:r>
                      <m:rPr>
                        <m:sty m:val="p"/>
                      </m:rPr>
                      <w:rPr>
                        <w:rFonts w:ascii="Cambria Math"/>
                      </w:rPr>
                      <m:t>d</m:t>
                    </m:r>
                    <m:r>
                      <m:rPr>
                        <m:sty m:val="p"/>
                      </m:rPr>
                      <w:rPr>
                        <w:rFonts w:ascii="Cambria Math" w:hAnsi="Cambria Math" w:cs="Cambria Math"/>
                      </w:rPr>
                      <m:t>*</m:t>
                    </m:r>
                    <m:r>
                      <m:rPr>
                        <m:sty m:val="p"/>
                      </m:rPr>
                      <w:rPr>
                        <w:rFonts w:ascii="Cambria Math"/>
                      </w:rPr>
                      <m:t>sen</m:t>
                    </m:r>
                    <m:d>
                      <m:dPr>
                        <m:ctrlPr>
                          <w:rPr>
                            <w:rFonts w:ascii="Cambria Math" w:hAnsi="Cambria Math"/>
                          </w:rPr>
                        </m:ctrlPr>
                      </m:dPr>
                      <m:e>
                        <m:r>
                          <m:rPr>
                            <m:sty m:val="p"/>
                          </m:rPr>
                          <w:rPr>
                            <w:rFonts w:ascii="Cambria Math" w:hAnsi="Cambria Math"/>
                            <w:color w:val="202124"/>
                            <w:shd w:val="clear" w:color="auto" w:fill="FFFFFF"/>
                          </w:rPr>
                          <m:t>90°</m:t>
                        </m:r>
                      </m:e>
                    </m:d>
                  </m:num>
                  <m:den>
                    <m:r>
                      <w:rPr>
                        <w:rFonts w:ascii="Cambria Math"/>
                      </w:rPr>
                      <m:t>λ</m:t>
                    </m:r>
                  </m:den>
                </m:f>
              </m:oMath>
            </m:oMathPara>
          </w:p>
        </w:tc>
        <w:tc>
          <w:tcPr>
            <w:tcW w:w="676" w:type="dxa"/>
          </w:tcPr>
          <w:p w14:paraId="02165D48" w14:textId="6B37B70C" w:rsidR="0001279E" w:rsidRDefault="0001279E" w:rsidP="000B2219">
            <w:pPr>
              <w:pStyle w:val="Texto-ABNT"/>
              <w:jc w:val="center"/>
            </w:pPr>
          </w:p>
        </w:tc>
      </w:tr>
      <w:tr w:rsidR="0001279E" w14:paraId="5EFE453D" w14:textId="77777777" w:rsidTr="0001279E">
        <w:trPr>
          <w:trHeight w:val="283"/>
        </w:trPr>
        <w:tc>
          <w:tcPr>
            <w:tcW w:w="561" w:type="dxa"/>
          </w:tcPr>
          <w:p w14:paraId="761EE75E" w14:textId="77777777" w:rsidR="0001279E" w:rsidRDefault="0001279E" w:rsidP="000B2219">
            <w:pPr>
              <w:pStyle w:val="Texto-ABNT"/>
              <w:jc w:val="center"/>
            </w:pPr>
          </w:p>
        </w:tc>
        <w:tc>
          <w:tcPr>
            <w:tcW w:w="7267" w:type="dxa"/>
          </w:tcPr>
          <w:p w14:paraId="1A9EFE22" w14:textId="29810082" w:rsidR="0001279E" w:rsidRDefault="0001279E" w:rsidP="000B2219">
            <w:pPr>
              <w:pStyle w:val="Texto-ABNT"/>
              <w:jc w:val="center"/>
            </w:pPr>
            <m:oMathPara>
              <m:oMath>
                <m:r>
                  <m:rPr>
                    <m:sty m:val="p"/>
                  </m:rPr>
                  <w:rPr>
                    <w:rFonts w:ascii="Cambria Math" w:hAnsi="Cambria Math"/>
                  </w:rPr>
                  <m:t xml:space="preserve">π  </m:t>
                </m:r>
                <m:r>
                  <m:rPr>
                    <m:sty m:val="p"/>
                  </m:rPr>
                  <w:rPr>
                    <w:rFonts w:ascii="Cambria Math"/>
                  </w:rPr>
                  <m:t>=2</m:t>
                </m:r>
                <m:r>
                  <m:rPr>
                    <m:sty m:val="p"/>
                  </m:rPr>
                  <w:rPr>
                    <w:rFonts w:ascii="Cambria Math" w:hAnsi="Cambria Math"/>
                  </w:rPr>
                  <m:t>π</m:t>
                </m:r>
                <m:r>
                  <m:rPr>
                    <m:sty m:val="p"/>
                  </m:rPr>
                  <w:rPr>
                    <w:rFonts w:ascii="Cambria Math"/>
                  </w:rPr>
                  <m:t xml:space="preserve"> </m:t>
                </m:r>
                <m:r>
                  <m:rPr>
                    <m:sty m:val="p"/>
                  </m:rPr>
                  <w:rPr>
                    <w:rFonts w:ascii="Cambria Math"/>
                  </w:rPr>
                  <m:t>*</m:t>
                </m:r>
                <m:r>
                  <m:rPr>
                    <m:sty m:val="p"/>
                  </m:rPr>
                  <w:rPr>
                    <w:rFonts w:ascii="Cambria Math"/>
                  </w:rPr>
                  <m:t xml:space="preserve"> </m:t>
                </m:r>
                <m:f>
                  <m:fPr>
                    <m:ctrlPr>
                      <w:rPr>
                        <w:rFonts w:ascii="Cambria Math" w:hAnsi="Cambria Math"/>
                      </w:rPr>
                    </m:ctrlPr>
                  </m:fPr>
                  <m:num>
                    <m:r>
                      <m:rPr>
                        <m:sty m:val="p"/>
                      </m:rPr>
                      <w:rPr>
                        <w:rFonts w:ascii="Cambria Math"/>
                      </w:rPr>
                      <m:t>d</m:t>
                    </m:r>
                    <m:r>
                      <m:rPr>
                        <m:sty m:val="p"/>
                      </m:rPr>
                      <w:rPr>
                        <w:rFonts w:ascii="Cambria Math" w:hAnsi="Cambria Math" w:cs="Cambria Math"/>
                      </w:rPr>
                      <m:t>*</m:t>
                    </m:r>
                    <m:r>
                      <m:rPr>
                        <m:sty m:val="p"/>
                      </m:rPr>
                      <w:rPr>
                        <w:rFonts w:ascii="Cambria Math"/>
                      </w:rPr>
                      <m:t>1</m:t>
                    </m:r>
                  </m:num>
                  <m:den>
                    <m:r>
                      <w:rPr>
                        <w:rFonts w:ascii="Cambria Math"/>
                      </w:rPr>
                      <m:t>λ</m:t>
                    </m:r>
                  </m:den>
                </m:f>
              </m:oMath>
            </m:oMathPara>
          </w:p>
        </w:tc>
        <w:tc>
          <w:tcPr>
            <w:tcW w:w="676" w:type="dxa"/>
          </w:tcPr>
          <w:p w14:paraId="608810ED" w14:textId="41DA3533" w:rsidR="0001279E" w:rsidRDefault="0001279E" w:rsidP="000B2219">
            <w:pPr>
              <w:pStyle w:val="Texto-ABNT"/>
              <w:jc w:val="center"/>
            </w:pPr>
          </w:p>
        </w:tc>
      </w:tr>
      <w:tr w:rsidR="0001279E" w14:paraId="17D9566B" w14:textId="77777777" w:rsidTr="0001279E">
        <w:trPr>
          <w:trHeight w:val="283"/>
        </w:trPr>
        <w:tc>
          <w:tcPr>
            <w:tcW w:w="561" w:type="dxa"/>
          </w:tcPr>
          <w:p w14:paraId="51A9A8CB" w14:textId="77777777" w:rsidR="0001279E" w:rsidRDefault="0001279E" w:rsidP="000B2219">
            <w:pPr>
              <w:pStyle w:val="Texto-ABNT"/>
              <w:jc w:val="center"/>
            </w:pPr>
          </w:p>
        </w:tc>
        <w:tc>
          <w:tcPr>
            <w:tcW w:w="7267" w:type="dxa"/>
          </w:tcPr>
          <w:p w14:paraId="74BD4231" w14:textId="4CB25A27" w:rsidR="0001279E" w:rsidRDefault="0001279E" w:rsidP="000B2219">
            <w:pPr>
              <w:pStyle w:val="Texto-ABNT"/>
              <w:jc w:val="center"/>
            </w:pPr>
            <m:oMathPara>
              <m:oMath>
                <m:r>
                  <m:rPr>
                    <m:sty m:val="p"/>
                  </m:rPr>
                  <w:rPr>
                    <w:rFonts w:ascii="Cambria Math" w:hAnsi="Cambria Math"/>
                  </w:rPr>
                  <m:t>d≤</m:t>
                </m:r>
                <m:f>
                  <m:fPr>
                    <m:ctrlPr>
                      <w:rPr>
                        <w:rFonts w:ascii="Cambria Math" w:hAnsi="Cambria Math"/>
                      </w:rPr>
                    </m:ctrlPr>
                  </m:fPr>
                  <m:num>
                    <m:r>
                      <m:rPr>
                        <m:sty m:val="p"/>
                      </m:rPr>
                      <w:rPr>
                        <w:rFonts w:ascii="Cambria Math" w:hAnsi="Cambria Math"/>
                      </w:rPr>
                      <m:t>λ</m:t>
                    </m:r>
                  </m:num>
                  <m:den>
                    <m:r>
                      <m:rPr>
                        <m:sty m:val="p"/>
                      </m:rPr>
                      <w:rPr>
                        <w:rFonts w:ascii="Cambria Math" w:hAnsi="Cambria Math"/>
                      </w:rPr>
                      <m:t>2</m:t>
                    </m:r>
                  </m:den>
                </m:f>
              </m:oMath>
            </m:oMathPara>
          </w:p>
        </w:tc>
        <w:tc>
          <w:tcPr>
            <w:tcW w:w="676" w:type="dxa"/>
            <w:vAlign w:val="center"/>
          </w:tcPr>
          <w:p w14:paraId="1BA158D3" w14:textId="43EEF92E" w:rsidR="0001279E" w:rsidRDefault="0001279E" w:rsidP="0001279E">
            <w:pPr>
              <w:pStyle w:val="Texto-ABNT"/>
              <w:jc w:val="right"/>
            </w:pPr>
            <w:r>
              <w:t>(2.7)</w:t>
            </w:r>
          </w:p>
        </w:tc>
      </w:tr>
    </w:tbl>
    <w:p w14:paraId="21A952DF" w14:textId="295A6D74" w:rsidR="00BA63BE" w:rsidRPr="00CA4782" w:rsidRDefault="00BA63BE" w:rsidP="00D3391F">
      <w:pPr>
        <w:spacing w:before="119"/>
        <w:rPr>
          <w:rFonts w:ascii="Times New Roman" w:eastAsiaTheme="minorEastAsia" w:hAnsi="Times New Roman" w:cs="Times New Roman"/>
          <w:sz w:val="24"/>
          <w:szCs w:val="24"/>
        </w:rPr>
      </w:pPr>
    </w:p>
    <w:p w14:paraId="64C42695" w14:textId="2A34DA82" w:rsidR="00CA4782" w:rsidRPr="00C62A96" w:rsidRDefault="00CA4782" w:rsidP="00C62A96">
      <w:pPr>
        <w:pStyle w:val="Texto-ABNT"/>
      </w:pPr>
      <w:r>
        <w:lastRenderedPageBreak/>
        <w:tab/>
      </w:r>
      <w:r w:rsidRPr="00C62A96">
        <w:t xml:space="preserve">Essa condição possibilita a </w:t>
      </w:r>
      <w:del w:id="214" w:author="Ricardo Zelenovsky" w:date="2021-11-03T07:56:00Z">
        <w:r w:rsidRPr="00C62A96" w:rsidDel="00E60355">
          <w:delText xml:space="preserve">realização </w:delText>
        </w:r>
      </w:del>
      <w:ins w:id="215" w:author="Ricardo Zelenovsky" w:date="2021-11-03T07:56:00Z">
        <w:r w:rsidR="00E60355">
          <w:t xml:space="preserve">estimação </w:t>
        </w:r>
      </w:ins>
      <w:r w:rsidRPr="00C62A96">
        <w:t xml:space="preserve">adequada </w:t>
      </w:r>
      <w:ins w:id="216" w:author="Ricardo Zelenovsky" w:date="2021-11-03T07:56:00Z">
        <w:r w:rsidR="00E60355">
          <w:t>d</w:t>
        </w:r>
      </w:ins>
      <w:del w:id="217" w:author="Ricardo Zelenovsky" w:date="2021-11-03T07:56:00Z">
        <w:r w:rsidRPr="00C62A96" w:rsidDel="00E60355">
          <w:delText xml:space="preserve">para </w:delText>
        </w:r>
      </w:del>
      <w:r w:rsidRPr="00C62A96">
        <w:t xml:space="preserve">o ângulo </w:t>
      </w:r>
      <w:del w:id="218" w:author="Ricardo Zelenovsky" w:date="2021-11-03T07:56:00Z">
        <w:r w:rsidRPr="00C62A96" w:rsidDel="00E60355">
          <w:delText xml:space="preserve">de direção </w:delText>
        </w:r>
      </w:del>
      <w:r w:rsidRPr="00C62A96">
        <w:t>de chegada do sinal (DOA)</w:t>
      </w:r>
      <w:r w:rsidR="00BB7223" w:rsidRPr="00C62A96">
        <w:t xml:space="preserve">. </w:t>
      </w:r>
      <w:r w:rsidR="00920A00" w:rsidRPr="00C62A96">
        <w:t xml:space="preserve">Tal relação é tratada como versão espacial do Teorema da Amostragem de </w:t>
      </w:r>
      <w:proofErr w:type="spellStart"/>
      <w:r w:rsidR="00920A00" w:rsidRPr="00C62A96">
        <w:t>Nyquist</w:t>
      </w:r>
      <w:proofErr w:type="spellEnd"/>
      <w:r w:rsidR="00920A00" w:rsidRPr="00C62A96">
        <w:t xml:space="preserve">. </w:t>
      </w:r>
      <w:del w:id="219" w:author="Ricardo Zelenovsky" w:date="2021-11-03T07:57:00Z">
        <w:r w:rsidR="00920A00" w:rsidRPr="00C62A96" w:rsidDel="00E60355">
          <w:delText xml:space="preserve">Neste trabalho, esta relação será utilizada para estabelecer a distância “d” entre os microfones. </w:delText>
        </w:r>
      </w:del>
    </w:p>
    <w:p w14:paraId="67BE4BE3" w14:textId="5646B85E" w:rsidR="003A509D" w:rsidRDefault="00920A00" w:rsidP="003A509D">
      <w:pPr>
        <w:pStyle w:val="Texto-ABNT"/>
      </w:pPr>
      <w:r w:rsidRPr="00C62A96">
        <w:tab/>
        <w:t xml:space="preserve">Neste trabalho será usada uma onda senoidal de 1kHz que propaga pelo ar </w:t>
      </w:r>
      <w:r w:rsidR="001036D9" w:rsidRPr="00C62A96">
        <w:t xml:space="preserve">com uma velocidade de 343,4 m/s a 25 °C. Esses valores aplicados </w:t>
      </w:r>
      <w:ins w:id="220" w:author="Ricardo Zelenovsky" w:date="2021-11-03T07:57:00Z">
        <w:r w:rsidR="00E60355">
          <w:t>à</w:t>
        </w:r>
      </w:ins>
      <w:del w:id="221" w:author="Ricardo Zelenovsky" w:date="2021-11-03T07:57:00Z">
        <w:r w:rsidR="001036D9" w:rsidRPr="00C62A96" w:rsidDel="00E60355">
          <w:delText>a</w:delText>
        </w:r>
      </w:del>
      <w:r w:rsidR="001036D9" w:rsidRPr="00C62A96">
        <w:t xml:space="preserve"> equação 2.7, resultam que a distância que deve ser usada entre os microfones deverá ser menor que 17</w:t>
      </w:r>
      <w:r w:rsidR="00B53362" w:rsidRPr="00C62A96">
        <w:t xml:space="preserve">,17 cm. </w:t>
      </w:r>
      <w:ins w:id="222" w:author="Ricardo Zelenovsky" w:date="2021-11-03T07:57:00Z">
        <w:r w:rsidR="00E60355">
          <w:t>Para não se trabalhar no lim</w:t>
        </w:r>
      </w:ins>
      <w:ins w:id="223" w:author="Ricardo Zelenovsky" w:date="2021-11-03T07:58:00Z">
        <w:r w:rsidR="00E60355">
          <w:t>ite e por praticidade</w:t>
        </w:r>
      </w:ins>
      <w:del w:id="224" w:author="Ricardo Zelenovsky" w:date="2021-11-03T07:58:00Z">
        <w:r w:rsidR="00B53362" w:rsidRPr="00C62A96" w:rsidDel="00E60355">
          <w:delText>Assim</w:delText>
        </w:r>
      </w:del>
      <w:r w:rsidR="00B53362" w:rsidRPr="00C62A96">
        <w:t xml:space="preserve">, o </w:t>
      </w:r>
      <w:r w:rsidR="00B05D7A" w:rsidRPr="00C62A96">
        <w:t>valor adotado</w:t>
      </w:r>
      <w:r w:rsidR="00B53362" w:rsidRPr="00C62A96">
        <w:t xml:space="preserve"> para a distância </w:t>
      </w:r>
      <w:r w:rsidR="00BE44D7">
        <w:t>‘</w:t>
      </w:r>
      <w:r w:rsidR="00B53362" w:rsidRPr="00C62A96">
        <w:t>d</w:t>
      </w:r>
      <w:r w:rsidR="00BE44D7">
        <w:t>’</w:t>
      </w:r>
      <w:r w:rsidR="00B53362" w:rsidRPr="00C62A96">
        <w:t xml:space="preserve"> </w:t>
      </w:r>
      <w:del w:id="225" w:author="Ricardo Zelenovsky" w:date="2021-11-03T07:58:00Z">
        <w:r w:rsidR="00B53362" w:rsidRPr="00C62A96" w:rsidDel="00E60355">
          <w:delText xml:space="preserve">para esse projeto </w:delText>
        </w:r>
      </w:del>
      <w:r w:rsidR="00B53362" w:rsidRPr="00C62A96">
        <w:t>foi de 15 cm.</w:t>
      </w:r>
    </w:p>
    <w:p w14:paraId="1FC2F8B7" w14:textId="2A288B3B" w:rsidR="007513E3" w:rsidRDefault="007513E3" w:rsidP="003A509D">
      <w:pPr>
        <w:pStyle w:val="Texto-ABNT"/>
      </w:pPr>
      <w:r>
        <w:tab/>
        <w:t xml:space="preserve">Com esse valor de 15 cm de </w:t>
      </w:r>
      <w:ins w:id="226" w:author="Ricardo Zelenovsky" w:date="2021-11-03T07:58:00Z">
        <w:r w:rsidR="00E60355">
          <w:t xml:space="preserve">afastamento </w:t>
        </w:r>
      </w:ins>
      <w:del w:id="227" w:author="Ricardo Zelenovsky" w:date="2021-11-03T07:58:00Z">
        <w:r w:rsidDel="00E60355">
          <w:delText xml:space="preserve">distância </w:delText>
        </w:r>
      </w:del>
      <w:r>
        <w:t>entre os microfones, a maior frequência que o projeto pod</w:t>
      </w:r>
      <w:r w:rsidR="00BE44D7">
        <w:t>e operar sem apresentar erros na estimação do azimute</w:t>
      </w:r>
      <w:r>
        <w:t xml:space="preserve"> é de 2,289 kHz.</w:t>
      </w:r>
    </w:p>
    <w:p w14:paraId="33B3304B" w14:textId="3A021A59" w:rsidR="00B05D7A" w:rsidRPr="003A509D" w:rsidRDefault="00B05D7A" w:rsidP="00AB10CE">
      <w:pPr>
        <w:pStyle w:val="Ttulo2"/>
      </w:pPr>
      <w:bookmarkStart w:id="228" w:name="_Toc86757934"/>
      <w:r w:rsidRPr="00762F01">
        <w:t>A</w:t>
      </w:r>
      <w:r w:rsidR="00762F01">
        <w:t>LIASING</w:t>
      </w:r>
      <w:bookmarkEnd w:id="228"/>
      <w:r w:rsidRPr="00762F01">
        <w:t xml:space="preserve"> </w:t>
      </w:r>
    </w:p>
    <w:p w14:paraId="5C34A95F" w14:textId="7AFF273C" w:rsidR="00164029" w:rsidRDefault="009642EC">
      <w:pPr>
        <w:pStyle w:val="Texto-ABNT"/>
        <w:ind w:left="576"/>
        <w:pPrChange w:id="229" w:author="Ricardo Zelenovsky" w:date="2021-11-03T08:10:00Z">
          <w:pPr>
            <w:pStyle w:val="Texto-ABNT"/>
          </w:pPr>
        </w:pPrChange>
      </w:pPr>
      <w:del w:id="230" w:author="Ricardo Zelenovsky" w:date="2021-11-03T08:10:00Z">
        <w:r w:rsidDel="007B5BD4">
          <w:rPr>
            <w:b/>
          </w:rPr>
          <w:tab/>
        </w:r>
        <w:r w:rsidRPr="00C62A96" w:rsidDel="007B5BD4">
          <w:delText>O</w:delText>
        </w:r>
      </w:del>
      <w:ins w:id="231" w:author="Ricardo Zelenovsky" w:date="2021-11-03T08:10:00Z">
        <w:r w:rsidR="007B5BD4">
          <w:t xml:space="preserve">Quando o </w:t>
        </w:r>
      </w:ins>
      <w:del w:id="232" w:author="Ricardo Zelenovsky" w:date="2021-11-03T08:10:00Z">
        <w:r w:rsidRPr="00C62A96" w:rsidDel="007B5BD4">
          <w:delText xml:space="preserve"> </w:delText>
        </w:r>
      </w:del>
      <w:proofErr w:type="spellStart"/>
      <w:r w:rsidRPr="00C62A96">
        <w:t>Aliasing</w:t>
      </w:r>
      <w:proofErr w:type="spellEnd"/>
      <w:r w:rsidRPr="00C62A96">
        <w:t xml:space="preserve"> ocorre</w:t>
      </w:r>
      <w:ins w:id="233" w:author="Ricardo Zelenovsky" w:date="2021-11-03T08:11:00Z">
        <w:r w:rsidR="007B5BD4">
          <w:t>, provavelmente, resulta em uma estimação errad</w:t>
        </w:r>
      </w:ins>
      <w:ins w:id="234" w:author="Ricardo Zelenovsky" w:date="2021-11-03T08:12:00Z">
        <w:r w:rsidR="007B5BD4">
          <w:t>a. Assim, esta é uma situação a ser evitada.</w:t>
        </w:r>
      </w:ins>
      <w:del w:id="235" w:author="Ricardo Zelenovsky" w:date="2021-11-03T08:12:00Z">
        <w:r w:rsidRPr="00C62A96" w:rsidDel="007B5BD4">
          <w:delText xml:space="preserve"> quando o sistema detecta um atraso falso </w:delText>
        </w:r>
        <w:r w:rsidR="002A760A" w:rsidRPr="00C62A96" w:rsidDel="007B5BD4">
          <w:delText>ou quando não detecta atraso. Como o algoritmo</w:delText>
        </w:r>
        <w:r w:rsidR="006923B0" w:rsidDel="007B5BD4">
          <w:delText xml:space="preserve"> de estimação</w:delText>
        </w:r>
        <w:r w:rsidR="002A760A" w:rsidRPr="00C62A96" w:rsidDel="007B5BD4">
          <w:delText xml:space="preserve"> da direção de chegada do sinal se baseia no atraso do som captado pelos microfones, tem-se que a estimativa não pode ser calculada</w:delText>
        </w:r>
        <w:r w:rsidR="004D36D4" w:rsidDel="007B5BD4">
          <w:delText xml:space="preserve"> quando ocorre o Aliasing</w:delText>
        </w:r>
        <w:r w:rsidR="002A760A" w:rsidRPr="00C62A96" w:rsidDel="007B5BD4">
          <w:delText>.</w:delText>
        </w:r>
      </w:del>
      <w:ins w:id="236" w:author="Ricardo Zelenovsky" w:date="2021-11-03T08:12:00Z">
        <w:r w:rsidR="007B5BD4">
          <w:t xml:space="preserve"> A garantia é dada pela limitação na </w:t>
        </w:r>
      </w:ins>
      <w:ins w:id="237" w:author="Ricardo Zelenovsky" w:date="2021-11-03T08:13:00Z">
        <w:r w:rsidR="007B5BD4">
          <w:t xml:space="preserve">faixa de frequências do sinal sonoro. </w:t>
        </w:r>
      </w:ins>
    </w:p>
    <w:p w14:paraId="5B970146" w14:textId="4F787BDD" w:rsidR="003E3F43" w:rsidRPr="00164029" w:rsidRDefault="002A760A" w:rsidP="00164029">
      <w:pPr>
        <w:pStyle w:val="Texto-ABNT"/>
      </w:pPr>
      <w:r w:rsidRPr="00C62A96">
        <w:t xml:space="preserve"> </w:t>
      </w:r>
      <w:r w:rsidR="00B05D7A" w:rsidRPr="00C62A96">
        <w:tab/>
      </w:r>
    </w:p>
    <w:p w14:paraId="3CEF7503" w14:textId="17047175" w:rsidR="005D3882" w:rsidRDefault="004A03F2" w:rsidP="005D3882">
      <w:pPr>
        <w:keepNext/>
        <w:spacing w:before="119"/>
        <w:jc w:val="center"/>
      </w:pPr>
      <w:r w:rsidRPr="004A03F2">
        <w:rPr>
          <w:noProof/>
        </w:rPr>
        <w:drawing>
          <wp:inline distT="0" distB="0" distL="0" distR="0" wp14:anchorId="20816049" wp14:editId="365D2261">
            <wp:extent cx="3914774" cy="1900506"/>
            <wp:effectExtent l="0" t="0" r="0" b="5080"/>
            <wp:docPr id="47" name="Imagem 4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Diagrama&#10;&#10;Descrição gerada automaticamente"/>
                    <pic:cNvPicPr/>
                  </pic:nvPicPr>
                  <pic:blipFill>
                    <a:blip r:embed="rId18"/>
                    <a:stretch>
                      <a:fillRect/>
                    </a:stretch>
                  </pic:blipFill>
                  <pic:spPr>
                    <a:xfrm>
                      <a:off x="0" y="0"/>
                      <a:ext cx="3950785" cy="1917988"/>
                    </a:xfrm>
                    <a:prstGeom prst="rect">
                      <a:avLst/>
                    </a:prstGeom>
                  </pic:spPr>
                </pic:pic>
              </a:graphicData>
            </a:graphic>
          </wp:inline>
        </w:drawing>
      </w:r>
    </w:p>
    <w:p w14:paraId="1D7885D6" w14:textId="34D1864B" w:rsidR="00B05D7A" w:rsidRDefault="005D3882" w:rsidP="005D3882">
      <w:pPr>
        <w:pStyle w:val="EstiloLegenda-ABNT"/>
        <w:rPr>
          <w:rFonts w:cs="Times New Roman"/>
          <w:b/>
          <w:szCs w:val="24"/>
        </w:rPr>
      </w:pPr>
      <w:bookmarkStart w:id="238" w:name="_Ref85639492"/>
      <w:bookmarkStart w:id="239" w:name="_Toc86757861"/>
      <w:r>
        <w:t xml:space="preserve">Figura </w:t>
      </w:r>
      <w:fldSimple w:instr=" STYLEREF 1 \s ">
        <w:r w:rsidR="00BC390A">
          <w:rPr>
            <w:noProof/>
          </w:rPr>
          <w:t>2</w:t>
        </w:r>
      </w:fldSimple>
      <w:r w:rsidR="00860EBD">
        <w:t>.</w:t>
      </w:r>
      <w:fldSimple w:instr=" SEQ Figura \* ARABIC \s 1 ">
        <w:r w:rsidR="00BC390A">
          <w:rPr>
            <w:noProof/>
          </w:rPr>
          <w:t>4</w:t>
        </w:r>
      </w:fldSimple>
      <w:bookmarkEnd w:id="238"/>
      <w:r>
        <w:t xml:space="preserve">: </w:t>
      </w:r>
      <w:r w:rsidRPr="003457DB">
        <w:t>Situação em que o atraso é detectado</w:t>
      </w:r>
      <w:bookmarkEnd w:id="239"/>
      <w:ins w:id="240" w:author="Ricardo Zelenovsky" w:date="2021-11-03T08:13:00Z">
        <w:r w:rsidR="007B5BD4">
          <w:t xml:space="preserve"> corretamente, pois a diferença de percurso estava dentro do esperado.</w:t>
        </w:r>
      </w:ins>
    </w:p>
    <w:p w14:paraId="4FAA0D68" w14:textId="0D52616F" w:rsidR="003E6B0F" w:rsidRPr="00164029" w:rsidRDefault="00CB7479" w:rsidP="00164029">
      <w:pPr>
        <w:jc w:val="center"/>
        <w:rPr>
          <w:rFonts w:ascii="Times New Roman" w:hAnsi="Times New Roman" w:cs="Times New Roman"/>
          <w:bCs/>
          <w:sz w:val="20"/>
          <w:szCs w:val="20"/>
        </w:rPr>
      </w:pPr>
      <w:r>
        <w:rPr>
          <w:rFonts w:ascii="Times New Roman" w:hAnsi="Times New Roman" w:cs="Times New Roman"/>
          <w:b/>
          <w:sz w:val="24"/>
          <w:szCs w:val="24"/>
        </w:rPr>
        <w:tab/>
      </w:r>
    </w:p>
    <w:p w14:paraId="6C67A09F" w14:textId="1514649D" w:rsidR="00407B42" w:rsidRPr="00C62A96" w:rsidRDefault="00407B42" w:rsidP="00C62A96">
      <w:pPr>
        <w:pStyle w:val="Texto-ABNT"/>
      </w:pPr>
      <w:r>
        <w:rPr>
          <w:b/>
        </w:rPr>
        <w:tab/>
      </w:r>
      <w:r w:rsidRPr="00C62A96">
        <w:t xml:space="preserve">A distância </w:t>
      </w:r>
      <w:r w:rsidR="004A03F2">
        <w:t>P-</w:t>
      </w:r>
      <w:del w:id="241" w:author="Ricardo Zelenovsky" w:date="2021-11-03T08:14:00Z">
        <w:r w:rsidRPr="00C62A96" w:rsidDel="007B5BD4">
          <w:delText xml:space="preserve">A </w:delText>
        </w:r>
      </w:del>
      <w:ins w:id="242" w:author="Ricardo Zelenovsky" w:date="2021-11-03T08:14:00Z">
        <w:r w:rsidR="007B5BD4">
          <w:t>B</w:t>
        </w:r>
        <w:r w:rsidR="007B5BD4" w:rsidRPr="00C62A96">
          <w:t xml:space="preserve"> </w:t>
        </w:r>
      </w:ins>
      <w:r w:rsidRPr="00C62A96">
        <w:t>divid</w:t>
      </w:r>
      <w:r w:rsidR="004A03F2">
        <w:t>ida</w:t>
      </w:r>
      <w:r w:rsidRPr="00C62A96">
        <w:t xml:space="preserve"> pela velocidade do som é o atraso temporal discutido anteriormente. </w:t>
      </w:r>
      <w:r w:rsidR="00FD6B0D" w:rsidRPr="00C62A96">
        <w:t>N</w:t>
      </w:r>
      <w:ins w:id="243" w:author="Ricardo Zelenovsky" w:date="2021-11-03T08:14:00Z">
        <w:r w:rsidR="007B5BD4">
          <w:t>o instante mostrado n</w:t>
        </w:r>
      </w:ins>
      <w:r w:rsidR="00FD6B0D" w:rsidRPr="00C62A96">
        <w:t xml:space="preserve">a </w:t>
      </w:r>
      <w:del w:id="244" w:author="Ricardo Zelenovsky" w:date="2021-11-03T08:14:00Z">
        <w:r w:rsidR="00FD6B0D" w:rsidRPr="00C62A96" w:rsidDel="007B5BD4">
          <w:delText>ocasião da</w:delText>
        </w:r>
        <w:r w:rsidR="009E4592" w:rsidDel="007B5BD4">
          <w:delText xml:space="preserve"> </w:delText>
        </w:r>
      </w:del>
      <w:r w:rsidR="009E4592">
        <w:fldChar w:fldCharType="begin"/>
      </w:r>
      <w:r w:rsidR="009E4592">
        <w:instrText xml:space="preserve"> REF _Ref85639492 \h </w:instrText>
      </w:r>
      <w:r w:rsidR="009E4592">
        <w:fldChar w:fldCharType="separate"/>
      </w:r>
      <w:r w:rsidR="00BC390A">
        <w:t xml:space="preserve">Figura </w:t>
      </w:r>
      <w:r w:rsidR="00BC390A">
        <w:rPr>
          <w:noProof/>
        </w:rPr>
        <w:t>2</w:t>
      </w:r>
      <w:r w:rsidR="00BC390A">
        <w:t>.</w:t>
      </w:r>
      <w:r w:rsidR="00BC390A">
        <w:rPr>
          <w:noProof/>
        </w:rPr>
        <w:t>4</w:t>
      </w:r>
      <w:r w:rsidR="009E4592">
        <w:fldChar w:fldCharType="end"/>
      </w:r>
      <w:r w:rsidR="00FD6B0D" w:rsidRPr="00C62A96">
        <w:t xml:space="preserve">, o mesmo som chega ao mesmo tempo em </w:t>
      </w:r>
      <w:r w:rsidR="009B3E20">
        <w:t>A</w:t>
      </w:r>
      <w:r w:rsidR="00FD6B0D" w:rsidRPr="00C62A96">
        <w:t xml:space="preserve"> e em </w:t>
      </w:r>
      <w:r w:rsidR="009B3E20">
        <w:t>P</w:t>
      </w:r>
      <w:r w:rsidR="00FF0AD3">
        <w:t xml:space="preserve"> </w:t>
      </w:r>
      <w:r w:rsidR="00FD6B0D" w:rsidRPr="00C62A96">
        <w:t xml:space="preserve">e a distância </w:t>
      </w:r>
      <w:r w:rsidR="009B3E20">
        <w:t>P-B</w:t>
      </w:r>
      <w:r w:rsidR="00FD6B0D" w:rsidRPr="00C62A96">
        <w:t xml:space="preserve"> depende do espaçamento entre os microfones</w:t>
      </w:r>
      <w:r w:rsidR="009B3E20">
        <w:t xml:space="preserve"> ‘d’</w:t>
      </w:r>
      <w:r w:rsidR="00FD6B0D" w:rsidRPr="00C62A96">
        <w:t xml:space="preserve">, tendo que se </w:t>
      </w:r>
      <w:r w:rsidR="009B3E20">
        <w:t>‘</w:t>
      </w:r>
      <w:proofErr w:type="gramStart"/>
      <w:r w:rsidR="00FD6B0D" w:rsidRPr="00C62A96">
        <w:t>d</w:t>
      </w:r>
      <w:r w:rsidR="009B3E20">
        <w:t>’</w:t>
      </w:r>
      <w:r w:rsidR="00FD6B0D" w:rsidRPr="00C62A96">
        <w:t xml:space="preserve"> aumenta</w:t>
      </w:r>
      <w:proofErr w:type="gramEnd"/>
      <w:r w:rsidR="00FD6B0D" w:rsidRPr="00C62A96">
        <w:t xml:space="preserve">, </w:t>
      </w:r>
      <w:r w:rsidR="009B3E20">
        <w:t>P-B</w:t>
      </w:r>
      <w:r w:rsidR="00FD6B0D" w:rsidRPr="00C62A96">
        <w:t xml:space="preserve"> também aumentará partindo do preceito que </w:t>
      </w:r>
      <w:r w:rsidR="009B3E20">
        <w:t>P-B</w:t>
      </w:r>
      <w:r w:rsidR="00FD6B0D" w:rsidRPr="00C62A96">
        <w:t xml:space="preserve"> é igual a </w:t>
      </w:r>
      <w:proofErr w:type="spellStart"/>
      <w:r w:rsidR="00FD6B0D" w:rsidRPr="00C62A96">
        <w:t>d</w:t>
      </w:r>
      <w:r w:rsidR="009B3E20">
        <w:t>.</w:t>
      </w:r>
      <w:r w:rsidR="00FD6B0D" w:rsidRPr="00C62A96">
        <w:t>sen</w:t>
      </w:r>
      <w:proofErr w:type="spellEnd"/>
      <w:r w:rsidR="00FD6B0D" w:rsidRPr="00C62A96">
        <w:t>(θ)</w:t>
      </w:r>
      <w:r w:rsidR="00522A8B" w:rsidRPr="00C62A96">
        <w:t>.</w:t>
      </w:r>
    </w:p>
    <w:p w14:paraId="3224A376" w14:textId="78F3BFE8" w:rsidR="00522A8B" w:rsidRPr="00C62A96" w:rsidRDefault="00522A8B" w:rsidP="00C62A96">
      <w:pPr>
        <w:pStyle w:val="Texto-ABNT"/>
      </w:pPr>
      <w:r w:rsidRPr="00C62A96">
        <w:tab/>
        <w:t xml:space="preserve">A </w:t>
      </w:r>
      <w:r w:rsidR="009E4592">
        <w:fldChar w:fldCharType="begin"/>
      </w:r>
      <w:r w:rsidR="009E4592">
        <w:instrText xml:space="preserve"> REF _Ref85639492 \h </w:instrText>
      </w:r>
      <w:r w:rsidR="009E4592">
        <w:fldChar w:fldCharType="separate"/>
      </w:r>
      <w:r w:rsidR="00BC390A">
        <w:t xml:space="preserve">Figura </w:t>
      </w:r>
      <w:r w:rsidR="00BC390A">
        <w:rPr>
          <w:noProof/>
        </w:rPr>
        <w:t>2</w:t>
      </w:r>
      <w:r w:rsidR="00BC390A">
        <w:t>.</w:t>
      </w:r>
      <w:r w:rsidR="00BC390A">
        <w:rPr>
          <w:noProof/>
        </w:rPr>
        <w:t>4</w:t>
      </w:r>
      <w:r w:rsidR="009E4592">
        <w:fldChar w:fldCharType="end"/>
      </w:r>
      <w:r w:rsidR="009E4592">
        <w:t xml:space="preserve"> </w:t>
      </w:r>
      <w:r w:rsidRPr="00C62A96">
        <w:t xml:space="preserve">representa uma situação em que </w:t>
      </w:r>
      <w:r w:rsidR="00653AE3" w:rsidRPr="00C62A96">
        <w:t xml:space="preserve">não </w:t>
      </w:r>
      <w:r w:rsidRPr="00C62A96">
        <w:t xml:space="preserve">ocorre o </w:t>
      </w:r>
      <w:proofErr w:type="spellStart"/>
      <w:r w:rsidRPr="00C62A96">
        <w:t>Aliasing</w:t>
      </w:r>
      <w:proofErr w:type="spellEnd"/>
      <w:r w:rsidR="00653AE3" w:rsidRPr="00C62A96">
        <w:t xml:space="preserve"> e o atraso detectado é o atraso </w:t>
      </w:r>
      <w:del w:id="245" w:author="Ricardo Zelenovsky" w:date="2021-11-03T08:15:00Z">
        <w:r w:rsidR="00653AE3" w:rsidRPr="00C62A96" w:rsidDel="007B5BD4">
          <w:delText>correto</w:delText>
        </w:r>
        <w:r w:rsidRPr="00C62A96" w:rsidDel="007B5BD4">
          <w:delText xml:space="preserve"> </w:delText>
        </w:r>
      </w:del>
      <w:ins w:id="246" w:author="Ricardo Zelenovsky" w:date="2021-11-03T08:15:00Z">
        <w:r w:rsidR="007B5BD4">
          <w:t>dentro da faixa esperada</w:t>
        </w:r>
        <w:r w:rsidR="007B5BD4" w:rsidRPr="00C62A96">
          <w:t xml:space="preserve"> </w:t>
        </w:r>
      </w:ins>
      <w:r w:rsidRPr="00C62A96">
        <w:t xml:space="preserve">pelo fato da distância </w:t>
      </w:r>
      <w:r w:rsidR="009B3E20">
        <w:t>P-B</w:t>
      </w:r>
      <w:r w:rsidRPr="00C62A96">
        <w:t xml:space="preserve"> </w:t>
      </w:r>
      <w:r w:rsidR="00F811EB" w:rsidRPr="00C62A96">
        <w:t>ser m</w:t>
      </w:r>
      <w:r w:rsidR="00653AE3" w:rsidRPr="00C62A96">
        <w:t>enor</w:t>
      </w:r>
      <w:r w:rsidR="00F811EB" w:rsidRPr="00C62A96">
        <w:t xml:space="preserve"> que λ/2.</w:t>
      </w:r>
    </w:p>
    <w:p w14:paraId="5E84FE8D" w14:textId="6EF1A602" w:rsidR="00164029" w:rsidRDefault="00653AE3" w:rsidP="00164029">
      <w:pPr>
        <w:pStyle w:val="Texto-ABNT"/>
      </w:pPr>
      <w:r>
        <w:lastRenderedPageBreak/>
        <w:tab/>
      </w:r>
      <w:r w:rsidRPr="00C62A96">
        <w:t xml:space="preserve">O problema do </w:t>
      </w:r>
      <w:proofErr w:type="spellStart"/>
      <w:r w:rsidRPr="00C62A96">
        <w:t>Aliasing</w:t>
      </w:r>
      <w:proofErr w:type="spellEnd"/>
      <w:r w:rsidRPr="00C62A96">
        <w:t xml:space="preserve"> surge quando essa distância </w:t>
      </w:r>
      <w:r w:rsidR="0075604F">
        <w:t>P-B</w:t>
      </w:r>
      <w:r w:rsidRPr="00C62A96">
        <w:t xml:space="preserve"> é maior</w:t>
      </w:r>
      <w:r w:rsidR="00164066" w:rsidRPr="00C62A96">
        <w:t xml:space="preserve"> ou igual</w:t>
      </w:r>
      <w:r w:rsidRPr="00C62A96">
        <w:t xml:space="preserve"> a λ/2</w:t>
      </w:r>
      <w:r w:rsidR="00164066" w:rsidRPr="00C62A96">
        <w:t>.</w:t>
      </w:r>
      <w:r w:rsidRPr="00C62A96">
        <w:t xml:space="preserve"> </w:t>
      </w:r>
      <w:r w:rsidR="00164066" w:rsidRPr="00C62A96">
        <w:t>C</w:t>
      </w:r>
      <w:r w:rsidRPr="00C62A96">
        <w:t>om</w:t>
      </w:r>
      <w:r w:rsidR="00164066" w:rsidRPr="00C62A96">
        <w:t>o</w:t>
      </w:r>
      <w:r w:rsidRPr="00C62A96">
        <w:t xml:space="preserve"> é mostrado na</w:t>
      </w:r>
      <w:r w:rsidR="009E4592">
        <w:t xml:space="preserve"> </w:t>
      </w:r>
      <w:r w:rsidR="009E4592">
        <w:fldChar w:fldCharType="begin"/>
      </w:r>
      <w:r w:rsidR="009E4592">
        <w:instrText xml:space="preserve"> REF _Ref85639520 \h </w:instrText>
      </w:r>
      <w:r w:rsidR="009E4592">
        <w:fldChar w:fldCharType="separate"/>
      </w:r>
      <w:r w:rsidR="00BC390A">
        <w:t xml:space="preserve">Figura </w:t>
      </w:r>
      <w:r w:rsidR="00BC390A">
        <w:rPr>
          <w:noProof/>
        </w:rPr>
        <w:t>2</w:t>
      </w:r>
      <w:r w:rsidR="00BC390A">
        <w:t>.</w:t>
      </w:r>
      <w:r w:rsidR="00BC390A">
        <w:rPr>
          <w:noProof/>
        </w:rPr>
        <w:t>5</w:t>
      </w:r>
      <w:r w:rsidR="009E4592">
        <w:fldChar w:fldCharType="end"/>
      </w:r>
      <w:r w:rsidR="00164066" w:rsidRPr="00C62A96">
        <w:t>,</w:t>
      </w:r>
      <w:r w:rsidRPr="00C62A96">
        <w:t xml:space="preserve"> </w:t>
      </w:r>
      <w:r w:rsidR="00164066" w:rsidRPr="00C62A96">
        <w:t xml:space="preserve">a distância </w:t>
      </w:r>
      <w:r w:rsidR="0075604F">
        <w:t>P-B</w:t>
      </w:r>
      <w:r w:rsidR="00164066" w:rsidRPr="00C62A96">
        <w:t xml:space="preserve"> é </w:t>
      </w:r>
      <w:r w:rsidR="0075604F">
        <w:t>maior</w:t>
      </w:r>
      <w:r w:rsidR="00164066" w:rsidRPr="00C62A96">
        <w:t xml:space="preserve"> </w:t>
      </w:r>
      <w:r w:rsidR="0075604F">
        <w:t>que</w:t>
      </w:r>
      <w:r w:rsidR="00164066" w:rsidRPr="00C62A96">
        <w:t xml:space="preserve"> λ/2, </w:t>
      </w:r>
      <w:r w:rsidR="00E72A19" w:rsidRPr="00C62A96">
        <w:t xml:space="preserve">portanto, o sistema </w:t>
      </w:r>
      <w:r w:rsidR="00FD668D">
        <w:t>detecta atraso</w:t>
      </w:r>
      <w:r w:rsidR="00C52E57">
        <w:t xml:space="preserve"> </w:t>
      </w:r>
      <w:ins w:id="247" w:author="Ricardo Zelenovsky" w:date="2021-11-03T08:16:00Z">
        <w:r w:rsidR="007B5BD4">
          <w:t>errado e, é claro, faz uma estimação equivocada.</w:t>
        </w:r>
      </w:ins>
      <w:del w:id="248" w:author="Ricardo Zelenovsky" w:date="2021-11-03T08:16:00Z">
        <w:r w:rsidR="00C52E57" w:rsidDel="007B5BD4">
          <w:delText>aleatórios</w:delText>
        </w:r>
        <w:r w:rsidR="00FD668D" w:rsidDel="007B5BD4">
          <w:delText>, mas não resulta no atraso correto</w:delText>
        </w:r>
      </w:del>
      <w:ins w:id="249" w:author="Ricardo Zelenovsky" w:date="2021-11-03T08:16:00Z">
        <w:r w:rsidR="007B5BD4">
          <w:t xml:space="preserve"> Nesta figura, as condições foram exageradas de </w:t>
        </w:r>
      </w:ins>
      <w:ins w:id="250" w:author="Ricardo Zelenovsky" w:date="2021-11-03T08:17:00Z">
        <w:r w:rsidR="007B5BD4">
          <w:t>forma a caracterizar o problema</w:t>
        </w:r>
      </w:ins>
      <w:ins w:id="251" w:author="Ricardo Zelenovsky" w:date="2021-11-03T08:16:00Z">
        <w:r w:rsidR="007B5BD4">
          <w:t xml:space="preserve"> </w:t>
        </w:r>
      </w:ins>
      <w:r w:rsidR="00E72A19" w:rsidRPr="00C62A96">
        <w:t xml:space="preserve">. Vale ressaltar que </w:t>
      </w:r>
      <w:ins w:id="252" w:author="Ricardo Zelenovsky" w:date="2021-11-03T08:18:00Z">
        <w:r w:rsidR="007B5BD4">
          <w:t xml:space="preserve">os ensaios indicaram que </w:t>
        </w:r>
      </w:ins>
      <w:r w:rsidR="00F87C53" w:rsidRPr="00C62A96">
        <w:t>para o caso do ângulo θ igual a zero</w:t>
      </w:r>
      <w:ins w:id="253" w:author="Ricardo Zelenovsky" w:date="2021-11-03T08:17:00Z">
        <w:r w:rsidR="007B5BD4">
          <w:t xml:space="preserve">, quando então </w:t>
        </w:r>
      </w:ins>
      <w:del w:id="254" w:author="Ricardo Zelenovsky" w:date="2021-11-03T08:17:00Z">
        <w:r w:rsidR="00B42BB1" w:rsidRPr="00C62A96" w:rsidDel="007B5BD4">
          <w:delText xml:space="preserve"> em que </w:delText>
        </w:r>
      </w:del>
      <w:r w:rsidR="00B42BB1" w:rsidRPr="00C62A96">
        <w:t xml:space="preserve">o sinal recebido </w:t>
      </w:r>
      <w:ins w:id="255" w:author="Ricardo Zelenovsky" w:date="2021-11-03T08:17:00Z">
        <w:r w:rsidR="007B5BD4">
          <w:t xml:space="preserve">pelos microfones </w:t>
        </w:r>
      </w:ins>
      <w:r w:rsidR="00B42BB1" w:rsidRPr="00C62A96">
        <w:t>não tem atraso</w:t>
      </w:r>
      <w:del w:id="256" w:author="Ricardo Zelenovsky" w:date="2021-11-03T08:17:00Z">
        <w:r w:rsidR="00FD668D" w:rsidDel="007B5BD4">
          <w:delText xml:space="preserve"> entre os microfones</w:delText>
        </w:r>
      </w:del>
      <w:r w:rsidR="00FD668D">
        <w:t xml:space="preserve">, o sistema </w:t>
      </w:r>
      <w:ins w:id="257" w:author="Ricardo Zelenovsky" w:date="2021-11-03T08:18:00Z">
        <w:r w:rsidR="007B5BD4">
          <w:t>enfrenta um grande problema e, em geral, fornece a estimativa errada</w:t>
        </w:r>
      </w:ins>
      <w:del w:id="258" w:author="Ricardo Zelenovsky" w:date="2021-11-03T08:18:00Z">
        <w:r w:rsidR="00FD668D" w:rsidDel="007B5BD4">
          <w:delText>não é capaz de identificar</w:delText>
        </w:r>
      </w:del>
      <w:r w:rsidR="00F87C53" w:rsidRPr="00C62A96">
        <w:t>.</w:t>
      </w:r>
      <w:ins w:id="259" w:author="Ricardo Zelenovsky" w:date="2021-11-03T08:18:00Z">
        <w:r w:rsidR="007B5BD4">
          <w:t xml:space="preserve"> É </w:t>
        </w:r>
        <w:proofErr w:type="gramStart"/>
        <w:r w:rsidR="007B5BD4">
          <w:t>nece</w:t>
        </w:r>
      </w:ins>
      <w:ins w:id="260" w:author="Ricardo Zelenovsky" w:date="2021-11-03T08:19:00Z">
        <w:r w:rsidR="007B5BD4">
          <w:t>ssária um outro método</w:t>
        </w:r>
        <w:proofErr w:type="gramEnd"/>
        <w:r w:rsidR="007B5BD4">
          <w:t xml:space="preserve"> para estimar tais casos.</w:t>
        </w:r>
      </w:ins>
    </w:p>
    <w:p w14:paraId="7C83CB82" w14:textId="77777777" w:rsidR="00FD668D" w:rsidRDefault="00FD668D" w:rsidP="00164029">
      <w:pPr>
        <w:pStyle w:val="Texto-ABNT"/>
      </w:pPr>
    </w:p>
    <w:p w14:paraId="674EE4C7" w14:textId="716A8215" w:rsidR="005D3882" w:rsidRDefault="00C52E57" w:rsidP="005D3882">
      <w:pPr>
        <w:pStyle w:val="Texto-ABNT"/>
        <w:keepNext/>
        <w:jc w:val="center"/>
      </w:pPr>
      <w:r w:rsidRPr="00C52E57">
        <w:rPr>
          <w:noProof/>
        </w:rPr>
        <w:drawing>
          <wp:inline distT="0" distB="0" distL="0" distR="0" wp14:anchorId="1E0D630E" wp14:editId="4EB37EB5">
            <wp:extent cx="3524250" cy="2469987"/>
            <wp:effectExtent l="0" t="0" r="0" b="6985"/>
            <wp:docPr id="51" name="Imagem 5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Diagrama&#10;&#10;Descrição gerada automaticamente"/>
                    <pic:cNvPicPr/>
                  </pic:nvPicPr>
                  <pic:blipFill>
                    <a:blip r:embed="rId19"/>
                    <a:stretch>
                      <a:fillRect/>
                    </a:stretch>
                  </pic:blipFill>
                  <pic:spPr>
                    <a:xfrm>
                      <a:off x="0" y="0"/>
                      <a:ext cx="3537750" cy="2479449"/>
                    </a:xfrm>
                    <a:prstGeom prst="rect">
                      <a:avLst/>
                    </a:prstGeom>
                  </pic:spPr>
                </pic:pic>
              </a:graphicData>
            </a:graphic>
          </wp:inline>
        </w:drawing>
      </w:r>
    </w:p>
    <w:p w14:paraId="3C1F0A1E" w14:textId="72DB5F17" w:rsidR="00BA63BE" w:rsidRPr="00164029" w:rsidRDefault="005D3882" w:rsidP="005D3882">
      <w:pPr>
        <w:pStyle w:val="EstiloLegenda-ABNT"/>
      </w:pPr>
      <w:bookmarkStart w:id="261" w:name="_Ref85639520"/>
      <w:bookmarkStart w:id="262" w:name="_Toc86757862"/>
      <w:r>
        <w:t xml:space="preserve">Figura </w:t>
      </w:r>
      <w:fldSimple w:instr=" STYLEREF 1 \s ">
        <w:r w:rsidR="00BC390A">
          <w:rPr>
            <w:noProof/>
          </w:rPr>
          <w:t>2</w:t>
        </w:r>
      </w:fldSimple>
      <w:r w:rsidR="00860EBD">
        <w:t>.</w:t>
      </w:r>
      <w:fldSimple w:instr=" SEQ Figura \* ARABIC \s 1 ">
        <w:r w:rsidR="00BC390A">
          <w:rPr>
            <w:noProof/>
          </w:rPr>
          <w:t>5</w:t>
        </w:r>
      </w:fldSimple>
      <w:bookmarkEnd w:id="261"/>
      <w:r>
        <w:t xml:space="preserve">: </w:t>
      </w:r>
      <w:r w:rsidRPr="00CD2C4F">
        <w:t>Situação em que o atraso não é detectado</w:t>
      </w:r>
      <w:bookmarkEnd w:id="262"/>
    </w:p>
    <w:p w14:paraId="6AC6E53B" w14:textId="77777777" w:rsidR="00164066" w:rsidRDefault="00164066" w:rsidP="00164066">
      <w:pPr>
        <w:jc w:val="both"/>
        <w:rPr>
          <w:rFonts w:ascii="Times New Roman" w:hAnsi="Times New Roman" w:cs="Times New Roman"/>
          <w:bCs/>
          <w:sz w:val="24"/>
          <w:szCs w:val="24"/>
        </w:rPr>
      </w:pPr>
    </w:p>
    <w:p w14:paraId="42051A14" w14:textId="19724B49" w:rsidR="00CB77CD" w:rsidRDefault="00F87C53" w:rsidP="00C62A96">
      <w:pPr>
        <w:pStyle w:val="Texto-ABNT"/>
      </w:pPr>
      <w:r>
        <w:rPr>
          <w:b/>
        </w:rPr>
        <w:tab/>
      </w:r>
      <w:r w:rsidR="00776D1C" w:rsidRPr="00C62A96">
        <w:t xml:space="preserve">Vimos que a condição para não ocorrer o </w:t>
      </w:r>
      <w:proofErr w:type="spellStart"/>
      <w:r w:rsidR="00776D1C" w:rsidRPr="00C62A96">
        <w:t>Aliasing</w:t>
      </w:r>
      <w:proofErr w:type="spellEnd"/>
      <w:r w:rsidR="00776D1C" w:rsidRPr="00C62A96">
        <w:t xml:space="preserve"> é respeitar a distância </w:t>
      </w:r>
      <w:r w:rsidR="00A60DAD">
        <w:t>P-B</w:t>
      </w:r>
      <w:r w:rsidR="00776D1C" w:rsidRPr="00C62A96">
        <w:t xml:space="preserve"> menor que λ/2</w:t>
      </w:r>
      <w:ins w:id="263" w:author="Ricardo Zelenovsky" w:date="2021-11-03T08:20:00Z">
        <w:r w:rsidR="006C7295">
          <w:t xml:space="preserve"> o que implica em limite para a frequência do sinal. Se es</w:t>
        </w:r>
      </w:ins>
      <w:ins w:id="264" w:author="Ricardo Zelenovsky" w:date="2021-11-03T08:21:00Z">
        <w:r w:rsidR="006C7295">
          <w:t>te limite for ultrapassado, ainda se podem fazer estimativas corretas, desde que se limite o ângulo de incidência</w:t>
        </w:r>
      </w:ins>
      <w:ins w:id="265" w:author="Ricardo Zelenovsky" w:date="2021-11-03T08:22:00Z">
        <w:r w:rsidR="006C7295">
          <w:t xml:space="preserve"> do sinal</w:t>
        </w:r>
      </w:ins>
      <w:ins w:id="266" w:author="Ricardo Zelenovsky" w:date="2021-11-03T08:21:00Z">
        <w:r w:rsidR="006C7295">
          <w:t xml:space="preserve">. </w:t>
        </w:r>
      </w:ins>
      <w:ins w:id="267" w:author="Ricardo Zelenovsky" w:date="2021-11-03T08:22:00Z">
        <w:r w:rsidR="006C7295">
          <w:t xml:space="preserve">Por exemplo, a figura 2.6 ilustra este caso, onde se deve operar com a fonte sonora dentro da faixa marcada em amarelo. </w:t>
        </w:r>
      </w:ins>
      <w:del w:id="268" w:author="Ricardo Zelenovsky" w:date="2021-11-03T08:20:00Z">
        <w:r w:rsidR="00776D1C" w:rsidRPr="00C62A96" w:rsidDel="006C7295">
          <w:delText xml:space="preserve">. </w:delText>
        </w:r>
      </w:del>
      <w:del w:id="269" w:author="Ricardo Zelenovsky" w:date="2021-11-03T08:22:00Z">
        <w:r w:rsidR="00776D1C" w:rsidRPr="00C62A96" w:rsidDel="006C7295">
          <w:delText>Assim, necessariamente</w:delText>
        </w:r>
        <w:r w:rsidR="00186AEB" w:rsidRPr="00C62A96" w:rsidDel="006C7295">
          <w:delText>,</w:delText>
        </w:r>
        <w:r w:rsidR="00776D1C" w:rsidRPr="00C62A96" w:rsidDel="006C7295">
          <w:delText xml:space="preserve"> para resultar no valor de defasagem correto</w:delText>
        </w:r>
        <w:r w:rsidR="00186AEB" w:rsidRPr="00C62A96" w:rsidDel="006C7295">
          <w:delText>,</w:delText>
        </w:r>
        <w:r w:rsidR="00776D1C" w:rsidRPr="00C62A96" w:rsidDel="006C7295">
          <w:delText xml:space="preserve"> a fonte sonora deverá estar dentro da parte amarela da</w:delText>
        </w:r>
        <w:r w:rsidR="009E4592" w:rsidDel="006C7295">
          <w:delText xml:space="preserve"> </w:delText>
        </w:r>
        <w:r w:rsidR="009E4592" w:rsidDel="006C7295">
          <w:fldChar w:fldCharType="begin"/>
        </w:r>
        <w:r w:rsidR="009E4592" w:rsidDel="006C7295">
          <w:delInstrText xml:space="preserve"> REF _Ref85639535 \h </w:delInstrText>
        </w:r>
        <w:r w:rsidR="009E4592" w:rsidDel="006C7295">
          <w:fldChar w:fldCharType="separate"/>
        </w:r>
        <w:r w:rsidR="00BC390A" w:rsidDel="006C7295">
          <w:delText xml:space="preserve">Figura </w:delText>
        </w:r>
        <w:r w:rsidR="00BC390A" w:rsidDel="006C7295">
          <w:rPr>
            <w:noProof/>
          </w:rPr>
          <w:delText>2</w:delText>
        </w:r>
        <w:r w:rsidR="00BC390A" w:rsidDel="006C7295">
          <w:delText>.</w:delText>
        </w:r>
        <w:r w:rsidR="00BC390A" w:rsidDel="006C7295">
          <w:rPr>
            <w:noProof/>
          </w:rPr>
          <w:delText>6</w:delText>
        </w:r>
        <w:r w:rsidR="009E4592" w:rsidDel="006C7295">
          <w:fldChar w:fldCharType="end"/>
        </w:r>
        <w:r w:rsidR="00A60DAD" w:rsidDel="006C7295">
          <w:delText xml:space="preserve"> e ter sua frequência que respeite o ‘d’ escolhido</w:delText>
        </w:r>
        <w:r w:rsidR="00776D1C" w:rsidRPr="00C62A96" w:rsidDel="006C7295">
          <w:delText>.</w:delText>
        </w:r>
      </w:del>
    </w:p>
    <w:p w14:paraId="5A7FC109" w14:textId="77777777" w:rsidR="00164029" w:rsidRPr="00C62A96" w:rsidRDefault="00164029" w:rsidP="00C62A96">
      <w:pPr>
        <w:pStyle w:val="Texto-ABNT"/>
      </w:pPr>
    </w:p>
    <w:p w14:paraId="20966C93" w14:textId="77777777" w:rsidR="005D3882" w:rsidRDefault="00186AEB" w:rsidP="005D3882">
      <w:pPr>
        <w:keepNext/>
        <w:spacing w:before="119"/>
        <w:jc w:val="center"/>
      </w:pPr>
      <w:r w:rsidRPr="00186AEB">
        <w:rPr>
          <w:rFonts w:ascii="Times New Roman" w:hAnsi="Times New Roman" w:cs="Times New Roman"/>
          <w:bCs/>
          <w:noProof/>
          <w:sz w:val="24"/>
          <w:szCs w:val="24"/>
        </w:rPr>
        <w:lastRenderedPageBreak/>
        <w:drawing>
          <wp:inline distT="0" distB="0" distL="0" distR="0" wp14:anchorId="2B9039D6" wp14:editId="3652349F">
            <wp:extent cx="3848986" cy="2483918"/>
            <wp:effectExtent l="0" t="0" r="0" b="0"/>
            <wp:docPr id="22" name="Imagem 2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Diagrama&#10;&#10;Descrição gerada automaticamente"/>
                    <pic:cNvPicPr/>
                  </pic:nvPicPr>
                  <pic:blipFill>
                    <a:blip r:embed="rId20"/>
                    <a:stretch>
                      <a:fillRect/>
                    </a:stretch>
                  </pic:blipFill>
                  <pic:spPr>
                    <a:xfrm>
                      <a:off x="0" y="0"/>
                      <a:ext cx="3873094" cy="2499476"/>
                    </a:xfrm>
                    <a:prstGeom prst="rect">
                      <a:avLst/>
                    </a:prstGeom>
                  </pic:spPr>
                </pic:pic>
              </a:graphicData>
            </a:graphic>
          </wp:inline>
        </w:drawing>
      </w:r>
    </w:p>
    <w:p w14:paraId="258CC458" w14:textId="784B5064" w:rsidR="00164029" w:rsidRPr="000D327A" w:rsidRDefault="005D3882" w:rsidP="005D3882">
      <w:pPr>
        <w:pStyle w:val="EstiloLegenda-ABNT"/>
        <w:rPr>
          <w:rFonts w:cs="Times New Roman"/>
          <w:bCs/>
          <w:szCs w:val="24"/>
        </w:rPr>
      </w:pPr>
      <w:bookmarkStart w:id="270" w:name="_Ref85639535"/>
      <w:bookmarkStart w:id="271" w:name="_Toc86757863"/>
      <w:r>
        <w:t xml:space="preserve">Figura </w:t>
      </w:r>
      <w:fldSimple w:instr=" STYLEREF 1 \s ">
        <w:r w:rsidR="00BC390A">
          <w:rPr>
            <w:noProof/>
          </w:rPr>
          <w:t>2</w:t>
        </w:r>
      </w:fldSimple>
      <w:r w:rsidR="00860EBD">
        <w:t>.</w:t>
      </w:r>
      <w:fldSimple w:instr=" SEQ Figura \* ARABIC \s 1 ">
        <w:r w:rsidR="00BC390A">
          <w:rPr>
            <w:noProof/>
          </w:rPr>
          <w:t>6</w:t>
        </w:r>
      </w:fldSimple>
      <w:bookmarkEnd w:id="270"/>
      <w:r>
        <w:t xml:space="preserve">: </w:t>
      </w:r>
      <w:r w:rsidRPr="00B95FD2">
        <w:t xml:space="preserve">Região com/sem a presença do </w:t>
      </w:r>
      <w:proofErr w:type="spellStart"/>
      <w:r w:rsidRPr="00B95FD2">
        <w:t>Aliasing</w:t>
      </w:r>
      <w:proofErr w:type="spellEnd"/>
      <w:r w:rsidRPr="00B95FD2">
        <w:t xml:space="preserve"> Espacial</w:t>
      </w:r>
      <w:bookmarkEnd w:id="271"/>
    </w:p>
    <w:p w14:paraId="03473D8E" w14:textId="29176DBA" w:rsidR="00D764BD" w:rsidRPr="00AB10CE" w:rsidRDefault="00D764BD" w:rsidP="00AB10CE">
      <w:pPr>
        <w:pStyle w:val="Ttulo1"/>
      </w:pPr>
      <w:bookmarkStart w:id="272" w:name="_Toc86757935"/>
      <w:r w:rsidRPr="00AB10CE">
        <w:lastRenderedPageBreak/>
        <w:t>HARDWARE</w:t>
      </w:r>
      <w:bookmarkEnd w:id="272"/>
    </w:p>
    <w:p w14:paraId="2AD7DE4E" w14:textId="3DA2FFDE" w:rsidR="003A509D" w:rsidRDefault="00D764BD" w:rsidP="003A509D">
      <w:pPr>
        <w:pStyle w:val="Texto-ABNT"/>
      </w:pPr>
      <w:r>
        <w:rPr>
          <w:b/>
        </w:rPr>
        <w:tab/>
      </w:r>
      <w:r w:rsidRPr="00C62A96">
        <w:t xml:space="preserve">O foco desse capítulo é a apresentação de toda parte física do projeto </w:t>
      </w:r>
      <w:r w:rsidR="00E7607E" w:rsidRPr="00C62A96">
        <w:t xml:space="preserve">desde o sistema de captação, amplificação e processamento do sinal sonoro. Além de </w:t>
      </w:r>
      <w:ins w:id="273" w:author="Ricardo Zelenovsky" w:date="2021-11-03T08:24:00Z">
        <w:r w:rsidR="00E361FA">
          <w:t xml:space="preserve">indicar </w:t>
        </w:r>
      </w:ins>
      <w:r w:rsidR="00E7607E" w:rsidRPr="00C62A96">
        <w:t xml:space="preserve">como foi feito o envio dos dados do MSP430F5529 para o </w:t>
      </w:r>
      <w:ins w:id="274" w:author="Ricardo Zelenovsky" w:date="2021-11-03T08:24:00Z">
        <w:r w:rsidR="00E361FA">
          <w:t>PC (</w:t>
        </w:r>
        <w:proofErr w:type="spellStart"/>
        <w:r w:rsidR="00E361FA">
          <w:t>Matlab</w:t>
        </w:r>
        <w:proofErr w:type="spellEnd"/>
        <w:r w:rsidR="00E361FA">
          <w:t>)</w:t>
        </w:r>
      </w:ins>
      <w:del w:id="275" w:author="Ricardo Zelenovsky" w:date="2021-11-03T08:24:00Z">
        <w:r w:rsidR="00E7607E" w:rsidRPr="00C62A96" w:rsidDel="00E361FA">
          <w:delText>MATLAB</w:delText>
        </w:r>
      </w:del>
      <w:r w:rsidR="00E7607E" w:rsidRPr="00C62A96">
        <w:t>.</w:t>
      </w:r>
    </w:p>
    <w:p w14:paraId="583EBFF1" w14:textId="7827B5D7" w:rsidR="00E7607E" w:rsidRPr="003A509D" w:rsidRDefault="00E7607E" w:rsidP="00AB10CE">
      <w:pPr>
        <w:pStyle w:val="Ttulo2"/>
      </w:pPr>
      <w:bookmarkStart w:id="276" w:name="_Toc86757936"/>
      <w:r w:rsidRPr="007C36B5">
        <w:t>MSP430F5529</w:t>
      </w:r>
      <w:bookmarkEnd w:id="276"/>
    </w:p>
    <w:p w14:paraId="0BD8294F" w14:textId="31C58228" w:rsidR="00143923" w:rsidRDefault="00C62A96" w:rsidP="00DE0978">
      <w:pPr>
        <w:pStyle w:val="Texto-ABNT"/>
      </w:pPr>
      <w:r>
        <w:tab/>
      </w:r>
      <w:r w:rsidR="00D942F9" w:rsidRPr="00C62A96">
        <w:t>Os MSP430 são microcontroladores RISC</w:t>
      </w:r>
      <w:r w:rsidR="00A60DAD">
        <w:t>-like</w:t>
      </w:r>
      <w:r w:rsidR="00D942F9" w:rsidRPr="00C62A96">
        <w:t xml:space="preserve"> de 16 bits voltados para aplicações de baixo consumo de energia</w:t>
      </w:r>
      <w:r w:rsidR="00655322" w:rsidRPr="00C62A96">
        <w:t xml:space="preserve"> com conjuntos de periféricos direcionados para uma variedade de aplicações</w:t>
      </w:r>
      <w:r w:rsidR="00D942F9" w:rsidRPr="00C62A96">
        <w:t xml:space="preserve">. </w:t>
      </w:r>
      <w:del w:id="277" w:author="Ricardo Zelenovsky" w:date="2021-11-03T08:37:00Z">
        <w:r w:rsidR="00655322" w:rsidRPr="00C62A96" w:rsidDel="00D6286D">
          <w:delText xml:space="preserve">Implementados </w:delText>
        </w:r>
      </w:del>
      <w:ins w:id="278" w:author="Ricardo Zelenovsky" w:date="2021-11-03T08:37:00Z">
        <w:r w:rsidR="00D6286D">
          <w:t xml:space="preserve">Usualmente, são programados </w:t>
        </w:r>
      </w:ins>
      <w:r w:rsidR="00655322" w:rsidRPr="00C62A96">
        <w:t xml:space="preserve">em linguagem C, utilizando um software chamado </w:t>
      </w:r>
      <w:proofErr w:type="spellStart"/>
      <w:r w:rsidR="00655322" w:rsidRPr="00C62A96">
        <w:t>Code</w:t>
      </w:r>
      <w:proofErr w:type="spellEnd"/>
      <w:r w:rsidR="00655322" w:rsidRPr="00C62A96">
        <w:t xml:space="preserve"> Composer Studio que possibilita </w:t>
      </w:r>
      <w:ins w:id="279" w:author="Ricardo Zelenovsky" w:date="2021-11-03T08:37:00Z">
        <w:r w:rsidR="00D6286D">
          <w:t>a</w:t>
        </w:r>
      </w:ins>
      <w:r w:rsidR="00655322" w:rsidRPr="00C62A96">
        <w:t>o usuário elaborar e executar diversos algoritmos</w:t>
      </w:r>
      <w:r w:rsidR="00C97D17" w:rsidRPr="00C62A96">
        <w:t xml:space="preserve">. Tanto o MSP430 quanto o software </w:t>
      </w:r>
      <w:proofErr w:type="spellStart"/>
      <w:r w:rsidR="00C97D17" w:rsidRPr="00C62A96">
        <w:t>Code</w:t>
      </w:r>
      <w:proofErr w:type="spellEnd"/>
      <w:r w:rsidR="00C97D17" w:rsidRPr="00C62A96">
        <w:t xml:space="preserve"> Composer Studio são desenvolvidos pela Texas </w:t>
      </w:r>
      <w:proofErr w:type="spellStart"/>
      <w:r w:rsidR="00C97D17" w:rsidRPr="00C62A96">
        <w:t>Instruments</w:t>
      </w:r>
      <w:proofErr w:type="spellEnd"/>
      <w:r w:rsidR="00C97D17" w:rsidRPr="00C62A96">
        <w:t>, sendo o software disponibilizado de forma gratuita. Como dito anteriormente</w:t>
      </w:r>
      <w:r w:rsidR="00A60DAD">
        <w:t>,</w:t>
      </w:r>
      <w:r w:rsidR="00C97D17" w:rsidRPr="00C62A96">
        <w:t xml:space="preserve"> o microcontrolador possui uma CPU RISC</w:t>
      </w:r>
      <w:r w:rsidR="00A60DAD">
        <w:t>-like</w:t>
      </w:r>
      <w:r w:rsidR="00C97D17" w:rsidRPr="00C62A96">
        <w:t xml:space="preserve"> de 16 bits, além de</w:t>
      </w:r>
      <w:del w:id="280" w:author="Ricardo Zelenovsky" w:date="2021-11-03T08:38:00Z">
        <w:r w:rsidR="00C97D17" w:rsidRPr="00C62A96" w:rsidDel="00D6286D">
          <w:delText>,</w:delText>
        </w:r>
      </w:del>
      <w:r w:rsidR="00C97D17" w:rsidRPr="00C62A96">
        <w:t xml:space="preserve"> </w:t>
      </w:r>
      <w:r w:rsidR="00C351A8" w:rsidRPr="00C62A96">
        <w:t>cinco</w:t>
      </w:r>
      <w:r w:rsidR="00C97D17" w:rsidRPr="00C62A96">
        <w:t xml:space="preserve"> temporizadores de 16 bits, um conversor</w:t>
      </w:r>
      <w:r w:rsidR="00A60DAD">
        <w:t xml:space="preserve"> analógico-digital</w:t>
      </w:r>
      <w:r w:rsidR="00C97D17" w:rsidRPr="00C62A96">
        <w:t xml:space="preserve"> de 12 bits de alto desempenho (ADC), </w:t>
      </w:r>
      <w:r w:rsidR="00A812D6">
        <w:t>quatro</w:t>
      </w:r>
      <w:r w:rsidR="00C97D17" w:rsidRPr="00C62A96">
        <w:t xml:space="preserve"> </w:t>
      </w:r>
      <w:proofErr w:type="spellStart"/>
      <w:r w:rsidR="00C97D17" w:rsidRPr="00C62A96">
        <w:t>USCIs</w:t>
      </w:r>
      <w:proofErr w:type="spellEnd"/>
      <w:ins w:id="281" w:author="Ricardo Zelenovsky" w:date="2021-11-03T08:38:00Z">
        <w:r w:rsidR="00D6286D">
          <w:t xml:space="preserve"> (portas seriais)</w:t>
        </w:r>
      </w:ins>
      <w:r w:rsidR="00C97D17" w:rsidRPr="00C62A96">
        <w:t>, um multiplicador de hardware,</w:t>
      </w:r>
      <w:r w:rsidR="00C351A8" w:rsidRPr="00C62A96">
        <w:t xml:space="preserve"> um controlador </w:t>
      </w:r>
      <w:r w:rsidR="00A812D6">
        <w:t>para acesso</w:t>
      </w:r>
      <w:r w:rsidR="00C351A8" w:rsidRPr="00C62A96">
        <w:t xml:space="preserve"> direto </w:t>
      </w:r>
      <w:r w:rsidR="00A812D6">
        <w:t>à</w:t>
      </w:r>
      <w:r w:rsidR="00C351A8" w:rsidRPr="00C62A96">
        <w:t xml:space="preserve"> memória (DMA), um módulo Real-Time </w:t>
      </w:r>
      <w:proofErr w:type="spellStart"/>
      <w:r w:rsidR="00C351A8" w:rsidRPr="00C62A96">
        <w:t>Clock</w:t>
      </w:r>
      <w:proofErr w:type="spellEnd"/>
      <w:r w:rsidR="00C351A8" w:rsidRPr="00C62A96">
        <w:t xml:space="preserve"> (RTC</w:t>
      </w:r>
      <w:proofErr w:type="gramStart"/>
      <w:r w:rsidR="00C351A8" w:rsidRPr="00C62A96">
        <w:t>)</w:t>
      </w:r>
      <w:r w:rsidR="00C97D17" w:rsidRPr="00C62A96">
        <w:t xml:space="preserve"> </w:t>
      </w:r>
      <w:r w:rsidR="00231A28" w:rsidRPr="00C62A96">
        <w:t>,</w:t>
      </w:r>
      <w:proofErr w:type="gramEnd"/>
      <w:r w:rsidR="00C351A8" w:rsidRPr="00C62A96">
        <w:t xml:space="preserve"> 63 pinos</w:t>
      </w:r>
      <w:r w:rsidR="00231A28" w:rsidRPr="00C62A96">
        <w:t>, 128KB de memória flash e 8KB de memória RAM</w:t>
      </w:r>
      <w:r w:rsidR="00C351A8" w:rsidRPr="00C62A96">
        <w:t xml:space="preserve">. </w:t>
      </w:r>
      <w:ins w:id="282" w:author="Ricardo Zelenovsky" w:date="2021-11-03T08:38:00Z">
        <w:r w:rsidR="00D6286D">
          <w:t xml:space="preserve">A placa de desenvolvimento com </w:t>
        </w:r>
      </w:ins>
      <w:del w:id="283" w:author="Ricardo Zelenovsky" w:date="2021-11-03T08:39:00Z">
        <w:r w:rsidR="00C351A8" w:rsidRPr="00C62A96" w:rsidDel="00D6286D">
          <w:delText xml:space="preserve">O </w:delText>
        </w:r>
      </w:del>
      <w:r w:rsidR="00C351A8" w:rsidRPr="00C62A96">
        <w:t xml:space="preserve">microcontrolador está mostrado na </w:t>
      </w:r>
      <w:r w:rsidR="009E4592">
        <w:fldChar w:fldCharType="begin"/>
      </w:r>
      <w:r w:rsidR="009E4592">
        <w:instrText xml:space="preserve"> REF _Ref85639557 \h </w:instrText>
      </w:r>
      <w:r w:rsidR="009E4592">
        <w:fldChar w:fldCharType="separate"/>
      </w:r>
      <w:r w:rsidR="00BC390A">
        <w:t xml:space="preserve">Figura </w:t>
      </w:r>
      <w:r w:rsidR="00BC390A">
        <w:rPr>
          <w:noProof/>
        </w:rPr>
        <w:t>3</w:t>
      </w:r>
      <w:r w:rsidR="00BC390A">
        <w:t>.</w:t>
      </w:r>
      <w:r w:rsidR="00BC390A">
        <w:rPr>
          <w:noProof/>
        </w:rPr>
        <w:t>1</w:t>
      </w:r>
      <w:r w:rsidR="009E4592">
        <w:fldChar w:fldCharType="end"/>
      </w:r>
      <w:r w:rsidR="009E4592">
        <w:t xml:space="preserve"> </w:t>
      </w:r>
      <w:r w:rsidR="00231A28" w:rsidRPr="00C62A96">
        <w:t xml:space="preserve">de forma mais esquemática e na </w:t>
      </w:r>
      <w:r w:rsidR="009E4592">
        <w:fldChar w:fldCharType="begin"/>
      </w:r>
      <w:r w:rsidR="009E4592">
        <w:instrText xml:space="preserve"> REF _Ref85639569 \h </w:instrText>
      </w:r>
      <w:r w:rsidR="009E4592">
        <w:fldChar w:fldCharType="separate"/>
      </w:r>
      <w:r w:rsidR="00BC390A">
        <w:t xml:space="preserve">Figura </w:t>
      </w:r>
      <w:r w:rsidR="00BC390A">
        <w:rPr>
          <w:noProof/>
        </w:rPr>
        <w:t>3</w:t>
      </w:r>
      <w:r w:rsidR="00BC390A">
        <w:t>.</w:t>
      </w:r>
      <w:r w:rsidR="00BC390A">
        <w:rPr>
          <w:noProof/>
        </w:rPr>
        <w:t>2</w:t>
      </w:r>
      <w:r w:rsidR="009E4592">
        <w:fldChar w:fldCharType="end"/>
      </w:r>
      <w:r w:rsidR="009E4592">
        <w:t xml:space="preserve"> </w:t>
      </w:r>
      <w:r w:rsidR="00231A28" w:rsidRPr="00C62A96">
        <w:t>em sua forma física</w:t>
      </w:r>
      <w:r w:rsidR="00C351A8" w:rsidRPr="00C62A96">
        <w:t>.</w:t>
      </w:r>
      <w:r w:rsidR="00C97D17" w:rsidRPr="00C62A96">
        <w:t xml:space="preserve"> </w:t>
      </w:r>
    </w:p>
    <w:p w14:paraId="5E336F71" w14:textId="77777777" w:rsidR="00DE0978" w:rsidRPr="00DE0978" w:rsidRDefault="00DE0978" w:rsidP="00DE0978">
      <w:pPr>
        <w:pStyle w:val="Texto-ABNT"/>
      </w:pPr>
    </w:p>
    <w:p w14:paraId="3B0C5CDA" w14:textId="77777777" w:rsidR="005D3882" w:rsidRDefault="00231A28" w:rsidP="005D3882">
      <w:pPr>
        <w:keepNext/>
        <w:spacing w:before="119"/>
        <w:jc w:val="center"/>
      </w:pPr>
      <w:r w:rsidRPr="00231A28">
        <w:rPr>
          <w:rFonts w:ascii="Times New Roman" w:hAnsi="Times New Roman" w:cs="Times New Roman"/>
          <w:b/>
          <w:noProof/>
          <w:sz w:val="24"/>
          <w:szCs w:val="24"/>
        </w:rPr>
        <w:lastRenderedPageBreak/>
        <w:drawing>
          <wp:inline distT="0" distB="0" distL="0" distR="0" wp14:anchorId="0939AC92" wp14:editId="6F250E72">
            <wp:extent cx="2852526" cy="2104845"/>
            <wp:effectExtent l="0" t="0" r="5080" b="0"/>
            <wp:docPr id="23" name="Imagem 23"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Diagrama, Esquemático&#10;&#10;Descrição gerada automaticamente"/>
                    <pic:cNvPicPr/>
                  </pic:nvPicPr>
                  <pic:blipFill>
                    <a:blip r:embed="rId21"/>
                    <a:stretch>
                      <a:fillRect/>
                    </a:stretch>
                  </pic:blipFill>
                  <pic:spPr>
                    <a:xfrm>
                      <a:off x="0" y="0"/>
                      <a:ext cx="3021790" cy="2229743"/>
                    </a:xfrm>
                    <a:prstGeom prst="rect">
                      <a:avLst/>
                    </a:prstGeom>
                  </pic:spPr>
                </pic:pic>
              </a:graphicData>
            </a:graphic>
          </wp:inline>
        </w:drawing>
      </w:r>
    </w:p>
    <w:p w14:paraId="6964229B" w14:textId="679C2854" w:rsidR="00DE0978" w:rsidRDefault="005D3882" w:rsidP="005D3882">
      <w:pPr>
        <w:pStyle w:val="EstiloLegenda-ABNT"/>
        <w:rPr>
          <w:rFonts w:cs="Times New Roman"/>
          <w:bCs/>
          <w:sz w:val="20"/>
          <w:szCs w:val="20"/>
        </w:rPr>
      </w:pPr>
      <w:bookmarkStart w:id="284" w:name="_Ref85639557"/>
      <w:bookmarkStart w:id="285" w:name="_Toc86757864"/>
      <w:r>
        <w:t xml:space="preserve">Figura </w:t>
      </w:r>
      <w:fldSimple w:instr=" STYLEREF 1 \s ">
        <w:r w:rsidR="00BC390A">
          <w:rPr>
            <w:noProof/>
          </w:rPr>
          <w:t>3</w:t>
        </w:r>
      </w:fldSimple>
      <w:r w:rsidR="00860EBD">
        <w:t>.</w:t>
      </w:r>
      <w:fldSimple w:instr=" SEQ Figura \* ARABIC \s 1 ">
        <w:r w:rsidR="00BC390A">
          <w:rPr>
            <w:noProof/>
          </w:rPr>
          <w:t>1</w:t>
        </w:r>
      </w:fldSimple>
      <w:bookmarkEnd w:id="284"/>
      <w:r>
        <w:t xml:space="preserve">: </w:t>
      </w:r>
      <w:proofErr w:type="spellStart"/>
      <w:ins w:id="286" w:author="Ricardo Zelenovsky" w:date="2021-11-03T08:39:00Z">
        <w:r w:rsidR="00D6286D">
          <w:t>LaunchPad</w:t>
        </w:r>
        <w:proofErr w:type="spellEnd"/>
        <w:r w:rsidR="00D6286D">
          <w:t xml:space="preserve"> com o </w:t>
        </w:r>
      </w:ins>
      <w:r w:rsidRPr="00303CB7">
        <w:t xml:space="preserve">MSP430F5529 </w:t>
      </w:r>
      <w:ins w:id="287" w:author="Ricardo Zelenovsky" w:date="2021-11-03T08:39:00Z">
        <w:r w:rsidR="00D6286D">
          <w:t xml:space="preserve">e </w:t>
        </w:r>
      </w:ins>
      <w:r w:rsidRPr="00303CB7">
        <w:t>com suas características</w:t>
      </w:r>
      <w:bookmarkEnd w:id="285"/>
    </w:p>
    <w:p w14:paraId="4D423391" w14:textId="65BEF9C2" w:rsidR="00DE0978" w:rsidRPr="00615887" w:rsidRDefault="00A812D6" w:rsidP="00DE0978">
      <w:pPr>
        <w:spacing w:before="119"/>
        <w:jc w:val="center"/>
        <w:rPr>
          <w:rFonts w:ascii="Times New Roman" w:hAnsi="Times New Roman" w:cs="Times New Roman"/>
          <w:bCs/>
          <w:sz w:val="16"/>
          <w:szCs w:val="16"/>
        </w:rPr>
      </w:pPr>
      <w:r w:rsidRPr="00615887">
        <w:rPr>
          <w:rFonts w:ascii="Times New Roman" w:hAnsi="Times New Roman" w:cs="Times New Roman"/>
          <w:bCs/>
          <w:sz w:val="16"/>
          <w:szCs w:val="16"/>
        </w:rPr>
        <w:t xml:space="preserve">Fonte: </w:t>
      </w:r>
      <w:hyperlink r:id="rId22" w:history="1">
        <w:r w:rsidR="00976FA6" w:rsidRPr="00615887">
          <w:rPr>
            <w:rStyle w:val="Hyperlink"/>
            <w:rFonts w:ascii="Times New Roman" w:hAnsi="Times New Roman" w:cs="Times New Roman"/>
            <w:sz w:val="16"/>
            <w:szCs w:val="16"/>
          </w:rPr>
          <w:t xml:space="preserve">MSP-EXP430F5529LP | </w:t>
        </w:r>
        <w:proofErr w:type="spellStart"/>
        <w:r w:rsidR="00976FA6" w:rsidRPr="00615887">
          <w:rPr>
            <w:rStyle w:val="Hyperlink"/>
            <w:rFonts w:ascii="Times New Roman" w:hAnsi="Times New Roman" w:cs="Times New Roman"/>
            <w:sz w:val="16"/>
            <w:szCs w:val="16"/>
          </w:rPr>
          <w:t>Mouser</w:t>
        </w:r>
        <w:proofErr w:type="spellEnd"/>
      </w:hyperlink>
    </w:p>
    <w:p w14:paraId="36B06877" w14:textId="77777777" w:rsidR="00615969" w:rsidRDefault="00231A28" w:rsidP="00615969">
      <w:pPr>
        <w:keepNext/>
        <w:spacing w:before="119"/>
        <w:jc w:val="center"/>
      </w:pPr>
      <w:r w:rsidRPr="00231A28">
        <w:rPr>
          <w:rFonts w:ascii="Times New Roman" w:hAnsi="Times New Roman" w:cs="Times New Roman"/>
          <w:bCs/>
          <w:noProof/>
          <w:sz w:val="24"/>
          <w:szCs w:val="24"/>
        </w:rPr>
        <w:drawing>
          <wp:inline distT="0" distB="0" distL="0" distR="0" wp14:anchorId="1AF3D06A" wp14:editId="5F1990B5">
            <wp:extent cx="2794407" cy="1993167"/>
            <wp:effectExtent l="0" t="0" r="6350" b="7620"/>
            <wp:docPr id="25" name="Imagem 25" descr="Circuito eletrônico com botõe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Circuito eletrônico com botões&#10;&#10;Descrição gerada automaticamente"/>
                    <pic:cNvPicPr/>
                  </pic:nvPicPr>
                  <pic:blipFill>
                    <a:blip r:embed="rId23"/>
                    <a:stretch>
                      <a:fillRect/>
                    </a:stretch>
                  </pic:blipFill>
                  <pic:spPr>
                    <a:xfrm>
                      <a:off x="0" y="0"/>
                      <a:ext cx="2812583" cy="2006131"/>
                    </a:xfrm>
                    <a:prstGeom prst="rect">
                      <a:avLst/>
                    </a:prstGeom>
                  </pic:spPr>
                </pic:pic>
              </a:graphicData>
            </a:graphic>
          </wp:inline>
        </w:drawing>
      </w:r>
    </w:p>
    <w:p w14:paraId="1E01A733" w14:textId="1077AACA" w:rsidR="00231A28" w:rsidRPr="00D6286D" w:rsidRDefault="00615969" w:rsidP="00615969">
      <w:pPr>
        <w:pStyle w:val="EstiloLegenda-ABNT"/>
      </w:pPr>
      <w:bookmarkStart w:id="288" w:name="_Ref85639569"/>
      <w:bookmarkStart w:id="289" w:name="_Toc86757865"/>
      <w:r w:rsidRPr="00D6286D">
        <w:t xml:space="preserve">Figura </w:t>
      </w:r>
      <w:r w:rsidR="0018638A">
        <w:fldChar w:fldCharType="begin"/>
      </w:r>
      <w:r w:rsidR="0018638A" w:rsidRPr="00D6286D">
        <w:instrText xml:space="preserve"> STYLEREF 1 \s </w:instrText>
      </w:r>
      <w:r w:rsidR="0018638A">
        <w:fldChar w:fldCharType="separate"/>
      </w:r>
      <w:r w:rsidR="00BC390A" w:rsidRPr="00D6286D">
        <w:rPr>
          <w:noProof/>
        </w:rPr>
        <w:t>3</w:t>
      </w:r>
      <w:r w:rsidR="0018638A">
        <w:rPr>
          <w:noProof/>
        </w:rPr>
        <w:fldChar w:fldCharType="end"/>
      </w:r>
      <w:r w:rsidR="00860EBD" w:rsidRPr="00D6286D">
        <w:t>.</w:t>
      </w:r>
      <w:r w:rsidR="0018638A">
        <w:fldChar w:fldCharType="begin"/>
      </w:r>
      <w:r w:rsidR="0018638A" w:rsidRPr="00D6286D">
        <w:instrText xml:space="preserve"> SEQ Figura \* ARABIC \s 1 </w:instrText>
      </w:r>
      <w:r w:rsidR="0018638A">
        <w:fldChar w:fldCharType="separate"/>
      </w:r>
      <w:r w:rsidR="00BC390A" w:rsidRPr="00D6286D">
        <w:rPr>
          <w:noProof/>
        </w:rPr>
        <w:t>2</w:t>
      </w:r>
      <w:r w:rsidR="0018638A">
        <w:rPr>
          <w:noProof/>
        </w:rPr>
        <w:fldChar w:fldCharType="end"/>
      </w:r>
      <w:bookmarkEnd w:id="288"/>
      <w:r w:rsidRPr="00D6286D">
        <w:t xml:space="preserve">: </w:t>
      </w:r>
      <w:proofErr w:type="spellStart"/>
      <w:ins w:id="290" w:author="Ricardo Zelenovsky" w:date="2021-11-03T08:39:00Z">
        <w:r w:rsidR="00D6286D" w:rsidRPr="00D6286D">
          <w:t>LaunchPad</w:t>
        </w:r>
        <w:proofErr w:type="spellEnd"/>
        <w:r w:rsidR="00D6286D" w:rsidRPr="00D6286D">
          <w:t xml:space="preserve"> com o</w:t>
        </w:r>
        <w:r w:rsidR="00D6286D" w:rsidRPr="00D6286D">
          <w:rPr>
            <w:rPrChange w:id="291" w:author="Ricardo Zelenovsky" w:date="2021-11-03T08:39:00Z">
              <w:rPr>
                <w:lang w:val="en-US"/>
              </w:rPr>
            </w:rPrChange>
          </w:rPr>
          <w:t xml:space="preserve"> </w:t>
        </w:r>
      </w:ins>
      <w:r w:rsidRPr="00D6286D">
        <w:t>MSP430F5529</w:t>
      </w:r>
      <w:bookmarkEnd w:id="289"/>
    </w:p>
    <w:p w14:paraId="106C0AE6" w14:textId="6A8064E9" w:rsidR="00976FA6" w:rsidRPr="00615887" w:rsidRDefault="00976FA6" w:rsidP="00976FA6">
      <w:pPr>
        <w:spacing w:before="119"/>
        <w:jc w:val="center"/>
        <w:rPr>
          <w:rFonts w:ascii="Times New Roman" w:hAnsi="Times New Roman" w:cs="Times New Roman"/>
          <w:bCs/>
          <w:sz w:val="16"/>
          <w:szCs w:val="16"/>
        </w:rPr>
      </w:pPr>
      <w:r w:rsidRPr="00615887">
        <w:rPr>
          <w:rFonts w:ascii="Times New Roman" w:hAnsi="Times New Roman" w:cs="Times New Roman"/>
          <w:bCs/>
          <w:sz w:val="16"/>
          <w:szCs w:val="16"/>
        </w:rPr>
        <w:t xml:space="preserve">Fonte: </w:t>
      </w:r>
      <w:hyperlink r:id="rId24" w:history="1">
        <w:r w:rsidRPr="00615887">
          <w:rPr>
            <w:rStyle w:val="Hyperlink"/>
            <w:rFonts w:ascii="Times New Roman" w:hAnsi="Times New Roman" w:cs="Times New Roman"/>
            <w:sz w:val="16"/>
            <w:szCs w:val="16"/>
          </w:rPr>
          <w:t xml:space="preserve">MSP-EXP430F5529LP | </w:t>
        </w:r>
        <w:proofErr w:type="spellStart"/>
        <w:r w:rsidRPr="00615887">
          <w:rPr>
            <w:rStyle w:val="Hyperlink"/>
            <w:rFonts w:ascii="Times New Roman" w:hAnsi="Times New Roman" w:cs="Times New Roman"/>
            <w:sz w:val="16"/>
            <w:szCs w:val="16"/>
          </w:rPr>
          <w:t>Farnell</w:t>
        </w:r>
        <w:proofErr w:type="spellEnd"/>
        <w:r w:rsidRPr="00615887">
          <w:rPr>
            <w:rStyle w:val="Hyperlink"/>
            <w:rFonts w:ascii="Times New Roman" w:hAnsi="Times New Roman" w:cs="Times New Roman"/>
            <w:sz w:val="16"/>
            <w:szCs w:val="16"/>
          </w:rPr>
          <w:t>)</w:t>
        </w:r>
      </w:hyperlink>
    </w:p>
    <w:p w14:paraId="394BDCD8" w14:textId="4EE2BD64" w:rsidR="00B149C1" w:rsidRPr="007C36B5" w:rsidRDefault="007C36B5" w:rsidP="00AB10CE">
      <w:pPr>
        <w:pStyle w:val="Ttulo2"/>
      </w:pPr>
      <w:bookmarkStart w:id="292" w:name="_Toc86757937"/>
      <w:r>
        <w:t>MICROFONE E CIRCUITO DE PRÉ-AMPLIFICAÇÃO</w:t>
      </w:r>
      <w:bookmarkEnd w:id="292"/>
    </w:p>
    <w:p w14:paraId="2D689BCC" w14:textId="13F78C4A" w:rsidR="00B149C1" w:rsidRDefault="001A034C" w:rsidP="00C62A96">
      <w:pPr>
        <w:pStyle w:val="Texto-ABNT"/>
      </w:pPr>
      <w:r>
        <w:rPr>
          <w:b/>
        </w:rPr>
        <w:tab/>
      </w:r>
      <w:r w:rsidRPr="00C62A96">
        <w:t>Todo esse conjunto de hardware tem a função de captar o sinal sonoro e convertê-lo em um sinal elétrico. Os microfones utilizados foram previamente projetados em um trabalho anterior voltado para o estudo de métodos para a estimativa da direção de chegada de sinais sonoros.</w:t>
      </w:r>
    </w:p>
    <w:p w14:paraId="1ACDA503" w14:textId="77777777" w:rsidR="00DE0978" w:rsidRPr="00C62A96" w:rsidRDefault="00DE0978" w:rsidP="00C62A96">
      <w:pPr>
        <w:pStyle w:val="Texto-ABNT"/>
      </w:pPr>
    </w:p>
    <w:p w14:paraId="636511E2" w14:textId="5EAD3D3A" w:rsidR="00615969" w:rsidRDefault="000346B9" w:rsidP="00615969">
      <w:pPr>
        <w:keepNext/>
        <w:spacing w:before="119"/>
        <w:jc w:val="center"/>
      </w:pPr>
      <w:r w:rsidRPr="000346B9">
        <w:rPr>
          <w:noProof/>
        </w:rPr>
        <w:lastRenderedPageBreak/>
        <w:drawing>
          <wp:inline distT="0" distB="0" distL="0" distR="0" wp14:anchorId="3712D58E" wp14:editId="6897693F">
            <wp:extent cx="5391902" cy="1800476"/>
            <wp:effectExtent l="0" t="0" r="0" b="9525"/>
            <wp:docPr id="52" name="Imagem 52" descr="Tela de jogo de vídeo game&#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Tela de jogo de vídeo game&#10;&#10;Descrição gerada automaticamente com confiança baixa"/>
                    <pic:cNvPicPr/>
                  </pic:nvPicPr>
                  <pic:blipFill>
                    <a:blip r:embed="rId25"/>
                    <a:stretch>
                      <a:fillRect/>
                    </a:stretch>
                  </pic:blipFill>
                  <pic:spPr>
                    <a:xfrm>
                      <a:off x="0" y="0"/>
                      <a:ext cx="5391902" cy="1800476"/>
                    </a:xfrm>
                    <a:prstGeom prst="rect">
                      <a:avLst/>
                    </a:prstGeom>
                  </pic:spPr>
                </pic:pic>
              </a:graphicData>
            </a:graphic>
          </wp:inline>
        </w:drawing>
      </w:r>
    </w:p>
    <w:p w14:paraId="3D09902F" w14:textId="10676093" w:rsidR="006F434A" w:rsidRDefault="00615969" w:rsidP="00615969">
      <w:pPr>
        <w:pStyle w:val="EstiloLegenda-ABNT"/>
        <w:rPr>
          <w:rFonts w:cs="Times New Roman"/>
          <w:bCs/>
          <w:szCs w:val="24"/>
        </w:rPr>
      </w:pPr>
      <w:bookmarkStart w:id="293" w:name="_Ref85639586"/>
      <w:bookmarkStart w:id="294" w:name="_Toc86757866"/>
      <w:r>
        <w:t xml:space="preserve">Figura </w:t>
      </w:r>
      <w:fldSimple w:instr=" STYLEREF 1 \s ">
        <w:r w:rsidR="00BC390A">
          <w:rPr>
            <w:noProof/>
          </w:rPr>
          <w:t>3</w:t>
        </w:r>
      </w:fldSimple>
      <w:r w:rsidR="00860EBD">
        <w:t>.</w:t>
      </w:r>
      <w:fldSimple w:instr=" SEQ Figura \* ARABIC \s 1 ">
        <w:r w:rsidR="00BC390A">
          <w:rPr>
            <w:noProof/>
          </w:rPr>
          <w:t>3</w:t>
        </w:r>
      </w:fldSimple>
      <w:bookmarkEnd w:id="293"/>
      <w:r>
        <w:t xml:space="preserve">: </w:t>
      </w:r>
      <w:r w:rsidRPr="00FE4999">
        <w:t xml:space="preserve">Microfone </w:t>
      </w:r>
      <w:proofErr w:type="spellStart"/>
      <w:r w:rsidRPr="00FE4999">
        <w:t>Omnidimensional</w:t>
      </w:r>
      <w:proofErr w:type="spellEnd"/>
      <w:r w:rsidR="00134473">
        <w:t xml:space="preserve"> e seu pré-amplificador</w:t>
      </w:r>
      <w:bookmarkEnd w:id="294"/>
    </w:p>
    <w:p w14:paraId="73AEEDCD" w14:textId="77777777" w:rsidR="00DE0978" w:rsidRPr="00734F13" w:rsidRDefault="00DE0978" w:rsidP="006F434A">
      <w:pPr>
        <w:spacing w:before="119"/>
        <w:jc w:val="center"/>
        <w:rPr>
          <w:rFonts w:ascii="Times New Roman" w:hAnsi="Times New Roman" w:cs="Times New Roman"/>
          <w:bCs/>
          <w:sz w:val="20"/>
          <w:szCs w:val="20"/>
        </w:rPr>
      </w:pPr>
    </w:p>
    <w:p w14:paraId="3390FEB5" w14:textId="57E4AE94" w:rsidR="00143923" w:rsidRDefault="003A509D" w:rsidP="00143923">
      <w:pPr>
        <w:pStyle w:val="Texto-ABNT"/>
        <w:rPr>
          <w:sz w:val="20"/>
          <w:szCs w:val="20"/>
        </w:rPr>
      </w:pPr>
      <w:r>
        <w:tab/>
      </w:r>
      <w:r w:rsidR="0005362C" w:rsidRPr="00C62A96">
        <w:t xml:space="preserve">O microfone </w:t>
      </w:r>
      <w:del w:id="295" w:author="Ricardo Zelenovsky" w:date="2021-11-03T09:05:00Z">
        <w:r w:rsidR="0005362C" w:rsidRPr="00C62A96" w:rsidDel="00D7760B">
          <w:delText xml:space="preserve">omnidimensional </w:delText>
        </w:r>
      </w:del>
      <w:r w:rsidR="0005362C" w:rsidRPr="00C62A96">
        <w:t xml:space="preserve">da </w:t>
      </w:r>
      <w:r w:rsidR="00B66A95">
        <w:fldChar w:fldCharType="begin"/>
      </w:r>
      <w:r w:rsidR="00B66A95">
        <w:instrText xml:space="preserve"> REF _Ref85639586 \h </w:instrText>
      </w:r>
      <w:r w:rsidR="00B66A95">
        <w:fldChar w:fldCharType="separate"/>
      </w:r>
      <w:r w:rsidR="00BC390A">
        <w:t xml:space="preserve">Figura </w:t>
      </w:r>
      <w:r w:rsidR="00BC390A">
        <w:rPr>
          <w:noProof/>
        </w:rPr>
        <w:t>3</w:t>
      </w:r>
      <w:r w:rsidR="00BC390A">
        <w:t>.</w:t>
      </w:r>
      <w:r w:rsidR="00BC390A">
        <w:rPr>
          <w:noProof/>
        </w:rPr>
        <w:t>3</w:t>
      </w:r>
      <w:r w:rsidR="00B66A95">
        <w:fldChar w:fldCharType="end"/>
      </w:r>
      <w:r w:rsidR="00B66A95">
        <w:t xml:space="preserve"> </w:t>
      </w:r>
      <w:ins w:id="296" w:author="Ricardo Zelenovsky" w:date="2021-11-03T09:05:00Z">
        <w:r w:rsidR="00D7760B">
          <w:t xml:space="preserve">é </w:t>
        </w:r>
        <w:proofErr w:type="spellStart"/>
        <w:r w:rsidR="00D7760B" w:rsidRPr="00C62A96">
          <w:t>omnidimensional</w:t>
        </w:r>
        <w:proofErr w:type="spellEnd"/>
        <w:r w:rsidR="00D7760B" w:rsidRPr="00C62A96">
          <w:t xml:space="preserve"> </w:t>
        </w:r>
        <w:r w:rsidR="00D7760B">
          <w:t xml:space="preserve">e </w:t>
        </w:r>
      </w:ins>
      <w:r w:rsidR="0005362C" w:rsidRPr="00C62A96">
        <w:t xml:space="preserve">tem resposta linear adequada para o intervalo de frequência correspondente à faixa espectral da voz humana </w:t>
      </w:r>
      <w:r w:rsidR="0005362C" w:rsidRPr="00C62A96">
        <w:rPr>
          <w:highlight w:val="yellow"/>
        </w:rPr>
        <w:t>(50 a 3400 Hz)</w:t>
      </w:r>
      <w:r w:rsidR="0005362C" w:rsidRPr="00C62A96">
        <w:t xml:space="preserve"> e uma relação de sinal – ruído de 62dB.</w:t>
      </w:r>
      <w:r w:rsidR="001E62D6" w:rsidRPr="00C62A96">
        <w:t xml:space="preserve"> A curva de resposta em frequência de 20 a 20 kHz para este microfone está representada </w:t>
      </w:r>
      <w:r w:rsidR="006F7732">
        <w:t>n</w:t>
      </w:r>
      <w:r w:rsidR="001E62D6" w:rsidRPr="00C62A96">
        <w:t>a</w:t>
      </w:r>
      <w:r w:rsidR="00B66A95">
        <w:t xml:space="preserve"> </w:t>
      </w:r>
      <w:r w:rsidR="00B66A95">
        <w:fldChar w:fldCharType="begin"/>
      </w:r>
      <w:r w:rsidR="00B66A95">
        <w:instrText xml:space="preserve"> REF _Ref85639605 \h </w:instrText>
      </w:r>
      <w:r w:rsidR="00B66A95">
        <w:fldChar w:fldCharType="separate"/>
      </w:r>
      <w:r w:rsidR="00BC390A">
        <w:t xml:space="preserve">Figura </w:t>
      </w:r>
      <w:r w:rsidR="00BC390A">
        <w:rPr>
          <w:noProof/>
        </w:rPr>
        <w:t>3</w:t>
      </w:r>
      <w:r w:rsidR="00BC390A">
        <w:t>.</w:t>
      </w:r>
      <w:r w:rsidR="00BC390A">
        <w:rPr>
          <w:noProof/>
        </w:rPr>
        <w:t>4</w:t>
      </w:r>
      <w:r w:rsidR="00B66A95">
        <w:fldChar w:fldCharType="end"/>
      </w:r>
      <w:r w:rsidR="001E62D6" w:rsidRPr="00C62A96">
        <w:t>.</w:t>
      </w:r>
    </w:p>
    <w:p w14:paraId="6413C4D3" w14:textId="77777777" w:rsidR="00DE0978" w:rsidRPr="00DE0978" w:rsidRDefault="00DE0978" w:rsidP="00143923">
      <w:pPr>
        <w:pStyle w:val="Texto-ABNT"/>
        <w:rPr>
          <w:sz w:val="20"/>
          <w:szCs w:val="20"/>
        </w:rPr>
      </w:pPr>
    </w:p>
    <w:p w14:paraId="10AE45E4" w14:textId="77777777" w:rsidR="00615969" w:rsidRDefault="001E62D6" w:rsidP="00615969">
      <w:pPr>
        <w:keepNext/>
        <w:spacing w:before="119"/>
        <w:ind w:firstLine="708"/>
        <w:jc w:val="center"/>
      </w:pPr>
      <w:r w:rsidRPr="001E62D6">
        <w:rPr>
          <w:rFonts w:ascii="Times New Roman" w:hAnsi="Times New Roman" w:cs="Times New Roman"/>
          <w:bCs/>
          <w:noProof/>
          <w:sz w:val="24"/>
          <w:szCs w:val="24"/>
        </w:rPr>
        <w:drawing>
          <wp:inline distT="0" distB="0" distL="0" distR="0" wp14:anchorId="4C9ADE82" wp14:editId="6A861C39">
            <wp:extent cx="5019674" cy="1854679"/>
            <wp:effectExtent l="0" t="0" r="0" b="0"/>
            <wp:docPr id="28" name="Imagem 28" descr="Tela de computado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Tela de computador com texto preto sobre fundo branco&#10;&#10;Descrição gerada automaticamente com confiança média"/>
                    <pic:cNvPicPr/>
                  </pic:nvPicPr>
                  <pic:blipFill>
                    <a:blip r:embed="rId26"/>
                    <a:stretch>
                      <a:fillRect/>
                    </a:stretch>
                  </pic:blipFill>
                  <pic:spPr>
                    <a:xfrm>
                      <a:off x="0" y="0"/>
                      <a:ext cx="5051053" cy="1866273"/>
                    </a:xfrm>
                    <a:prstGeom prst="rect">
                      <a:avLst/>
                    </a:prstGeom>
                  </pic:spPr>
                </pic:pic>
              </a:graphicData>
            </a:graphic>
          </wp:inline>
        </w:drawing>
      </w:r>
    </w:p>
    <w:p w14:paraId="21DD4F06" w14:textId="231385C2" w:rsidR="006F434A" w:rsidRDefault="00615969" w:rsidP="00615969">
      <w:pPr>
        <w:pStyle w:val="EstiloLegenda-ABNT"/>
        <w:rPr>
          <w:rFonts w:cs="Times New Roman"/>
          <w:bCs/>
          <w:szCs w:val="24"/>
        </w:rPr>
      </w:pPr>
      <w:bookmarkStart w:id="297" w:name="_Ref85639605"/>
      <w:bookmarkStart w:id="298" w:name="_Toc86757867"/>
      <w:r>
        <w:t xml:space="preserve">Figura </w:t>
      </w:r>
      <w:fldSimple w:instr=" STYLEREF 1 \s ">
        <w:r w:rsidR="00BC390A">
          <w:rPr>
            <w:noProof/>
          </w:rPr>
          <w:t>3</w:t>
        </w:r>
      </w:fldSimple>
      <w:r w:rsidR="00860EBD">
        <w:t>.</w:t>
      </w:r>
      <w:fldSimple w:instr=" SEQ Figura \* ARABIC \s 1 ">
        <w:r w:rsidR="00BC390A">
          <w:rPr>
            <w:noProof/>
          </w:rPr>
          <w:t>4</w:t>
        </w:r>
      </w:fldSimple>
      <w:bookmarkEnd w:id="297"/>
      <w:r>
        <w:t xml:space="preserve">: </w:t>
      </w:r>
      <w:r w:rsidRPr="00B0315F">
        <w:t>Curva de resposta em frequência do microfone</w:t>
      </w:r>
      <w:bookmarkEnd w:id="298"/>
    </w:p>
    <w:p w14:paraId="6EB241C8" w14:textId="77777777" w:rsidR="00143923" w:rsidRPr="00734F13" w:rsidRDefault="00143923" w:rsidP="008A3CF1">
      <w:pPr>
        <w:spacing w:before="119"/>
        <w:jc w:val="center"/>
        <w:rPr>
          <w:rFonts w:ascii="Times New Roman" w:hAnsi="Times New Roman" w:cs="Times New Roman"/>
          <w:bCs/>
          <w:sz w:val="20"/>
          <w:szCs w:val="20"/>
        </w:rPr>
      </w:pPr>
    </w:p>
    <w:p w14:paraId="79B0C3B3" w14:textId="377F664A" w:rsidR="009F3969" w:rsidRPr="00C62A96" w:rsidRDefault="003A509D" w:rsidP="00C62A96">
      <w:pPr>
        <w:pStyle w:val="Texto-ABNT"/>
      </w:pPr>
      <w:r>
        <w:tab/>
      </w:r>
      <w:r w:rsidR="007F2F8B" w:rsidRPr="00C62A96">
        <w:t>O microfone foi conectado a uma placa de circuito impresso que contém quatro amplificadores operacionais presentes no chip LME49740</w:t>
      </w:r>
      <w:r w:rsidR="00375B5C" w:rsidRPr="004D36D4">
        <w:rPr>
          <w:vertAlign w:val="superscript"/>
        </w:rPr>
        <w:footnoteReference w:id="2"/>
      </w:r>
      <w:r w:rsidR="007F2F8B" w:rsidRPr="00C62A96">
        <w:t xml:space="preserve"> que é responsável pelo primeiro tratamento do sinal captado. </w:t>
      </w:r>
      <w:r w:rsidR="000346B9">
        <w:t xml:space="preserve">De acordo com o esquema apresentado na </w:t>
      </w:r>
      <w:r w:rsidR="000346B9">
        <w:fldChar w:fldCharType="begin"/>
      </w:r>
      <w:r w:rsidR="000346B9">
        <w:instrText xml:space="preserve"> REF _Ref85997642 \h </w:instrText>
      </w:r>
      <w:r w:rsidR="000346B9">
        <w:fldChar w:fldCharType="separate"/>
      </w:r>
      <w:r w:rsidR="00BC390A">
        <w:t xml:space="preserve">Figura </w:t>
      </w:r>
      <w:r w:rsidR="00BC390A">
        <w:rPr>
          <w:noProof/>
        </w:rPr>
        <w:t>3</w:t>
      </w:r>
      <w:r w:rsidR="00BC390A">
        <w:t>.</w:t>
      </w:r>
      <w:r w:rsidR="00BC390A">
        <w:rPr>
          <w:noProof/>
        </w:rPr>
        <w:t>5</w:t>
      </w:r>
      <w:r w:rsidR="000346B9">
        <w:fldChar w:fldCharType="end"/>
      </w:r>
      <w:r w:rsidR="000346B9">
        <w:t xml:space="preserve">, o sinal </w:t>
      </w:r>
      <w:r w:rsidR="00CA1B9E">
        <w:t xml:space="preserve">captado pelo microfone é entregue a um amplificador de instrumentação e depois passa por um filtro </w:t>
      </w:r>
      <w:proofErr w:type="spellStart"/>
      <w:r w:rsidR="00CA1B9E">
        <w:t>passa-baixas</w:t>
      </w:r>
      <w:proofErr w:type="spellEnd"/>
      <w:r w:rsidR="00CA1B9E">
        <w:t xml:space="preserve"> com frequência de corte de 4,378 kHz e que também tem a função de operar como buffer de saída.</w:t>
      </w:r>
    </w:p>
    <w:p w14:paraId="350E84C8" w14:textId="77777777" w:rsidR="00615969" w:rsidRDefault="00CC65B3" w:rsidP="00615969">
      <w:pPr>
        <w:keepNext/>
        <w:spacing w:before="119"/>
        <w:jc w:val="center"/>
      </w:pPr>
      <w:r w:rsidRPr="00CC65B3">
        <w:rPr>
          <w:rFonts w:ascii="Times New Roman" w:hAnsi="Times New Roman" w:cs="Times New Roman"/>
          <w:bCs/>
          <w:noProof/>
          <w:sz w:val="24"/>
          <w:szCs w:val="24"/>
        </w:rPr>
        <w:lastRenderedPageBreak/>
        <w:drawing>
          <wp:inline distT="0" distB="0" distL="0" distR="0" wp14:anchorId="70C41F6F" wp14:editId="41C88C27">
            <wp:extent cx="5400040" cy="2283460"/>
            <wp:effectExtent l="0" t="0" r="0" b="2540"/>
            <wp:docPr id="27" name="Imagem 27"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Diagrama, Esquemático&#10;&#10;Descrição gerada automaticamente"/>
                    <pic:cNvPicPr/>
                  </pic:nvPicPr>
                  <pic:blipFill>
                    <a:blip r:embed="rId27"/>
                    <a:stretch>
                      <a:fillRect/>
                    </a:stretch>
                  </pic:blipFill>
                  <pic:spPr>
                    <a:xfrm>
                      <a:off x="0" y="0"/>
                      <a:ext cx="5400040" cy="2283460"/>
                    </a:xfrm>
                    <a:prstGeom prst="rect">
                      <a:avLst/>
                    </a:prstGeom>
                  </pic:spPr>
                </pic:pic>
              </a:graphicData>
            </a:graphic>
          </wp:inline>
        </w:drawing>
      </w:r>
    </w:p>
    <w:p w14:paraId="04EF1816" w14:textId="56846E3B" w:rsidR="001621A5" w:rsidRDefault="00615969" w:rsidP="00615969">
      <w:pPr>
        <w:pStyle w:val="EstiloLegenda-ABNT"/>
      </w:pPr>
      <w:bookmarkStart w:id="300" w:name="_Ref85997642"/>
      <w:bookmarkStart w:id="301" w:name="_Toc86757868"/>
      <w:r>
        <w:t xml:space="preserve">Figura </w:t>
      </w:r>
      <w:fldSimple w:instr=" STYLEREF 1 \s ">
        <w:r w:rsidR="00BC390A">
          <w:rPr>
            <w:noProof/>
          </w:rPr>
          <w:t>3</w:t>
        </w:r>
      </w:fldSimple>
      <w:r w:rsidR="00860EBD">
        <w:t>.</w:t>
      </w:r>
      <w:fldSimple w:instr=" SEQ Figura \* ARABIC \s 1 ">
        <w:r w:rsidR="00BC390A">
          <w:rPr>
            <w:noProof/>
          </w:rPr>
          <w:t>5</w:t>
        </w:r>
      </w:fldSimple>
      <w:bookmarkEnd w:id="300"/>
      <w:r>
        <w:t xml:space="preserve">: </w:t>
      </w:r>
      <w:r w:rsidRPr="00B034B4">
        <w:t xml:space="preserve">Circuito do estágio de </w:t>
      </w:r>
      <w:proofErr w:type="spellStart"/>
      <w:r w:rsidRPr="00B034B4">
        <w:t>pré</w:t>
      </w:r>
      <w:proofErr w:type="spellEnd"/>
      <w:r w:rsidRPr="00B034B4">
        <w:t>-amplificação</w:t>
      </w:r>
      <w:bookmarkEnd w:id="301"/>
    </w:p>
    <w:p w14:paraId="50E2D16E" w14:textId="77777777" w:rsidR="00615969" w:rsidRDefault="00615969" w:rsidP="00615969">
      <w:pPr>
        <w:pStyle w:val="EstiloLegenda-ABNT"/>
        <w:rPr>
          <w:rFonts w:cs="Times New Roman"/>
          <w:bCs/>
          <w:szCs w:val="24"/>
        </w:rPr>
      </w:pPr>
    </w:p>
    <w:p w14:paraId="323B00D8" w14:textId="0A522B16" w:rsidR="00F64366" w:rsidRPr="00C62A96" w:rsidRDefault="00971F65" w:rsidP="00C62A96">
      <w:pPr>
        <w:pStyle w:val="Texto-ABNT"/>
      </w:pPr>
      <w:r>
        <w:tab/>
      </w:r>
      <w:r w:rsidRPr="00C62A96">
        <w:t>Esse sinal da saída do buffer</w:t>
      </w:r>
      <w:r w:rsidR="00F64366" w:rsidRPr="00C62A96">
        <w:t xml:space="preserve"> (pino 2 do bloco JP1 do circuito impresso)</w:t>
      </w:r>
      <w:r w:rsidRPr="00C62A96">
        <w:t xml:space="preserve"> </w:t>
      </w:r>
      <w:r w:rsidR="00F64366" w:rsidRPr="00C62A96">
        <w:t xml:space="preserve">é conectado ao pino P6.0 ou P6.1 </w:t>
      </w:r>
      <w:r w:rsidR="000B1FE6">
        <w:t xml:space="preserve">do MSP430 </w:t>
      </w:r>
      <w:r w:rsidR="00F64366" w:rsidRPr="00C62A96">
        <w:t xml:space="preserve">a depender do canal que o microfone ficará responsável por </w:t>
      </w:r>
      <w:ins w:id="302" w:author="Ricardo Zelenovsky" w:date="2021-11-03T09:07:00Z">
        <w:r w:rsidR="00D7760B">
          <w:t>excitar</w:t>
        </w:r>
      </w:ins>
      <w:del w:id="303" w:author="Ricardo Zelenovsky" w:date="2021-11-03T09:07:00Z">
        <w:r w:rsidR="00F64366" w:rsidRPr="00C62A96" w:rsidDel="00D7760B">
          <w:delText>ser</w:delText>
        </w:r>
      </w:del>
      <w:r w:rsidR="00D4568C">
        <w:t>.</w:t>
      </w:r>
      <w:r w:rsidR="00F64366" w:rsidRPr="00C62A96">
        <w:t xml:space="preserve"> </w:t>
      </w:r>
      <w:r w:rsidR="00D4568C">
        <w:t>A</w:t>
      </w:r>
      <w:r w:rsidR="00F64366" w:rsidRPr="00C62A96">
        <w:t xml:space="preserve"> referência nomeada de “-5V” no circuito impresso é ligada </w:t>
      </w:r>
      <w:r w:rsidR="00DF4309" w:rsidRPr="00C62A96">
        <w:t>à terra</w:t>
      </w:r>
      <w:r w:rsidR="00F64366" w:rsidRPr="00C62A96">
        <w:t xml:space="preserve"> do MSP430F5529.</w:t>
      </w:r>
    </w:p>
    <w:p w14:paraId="75A62C83" w14:textId="760FFECF" w:rsidR="000B1FE6" w:rsidRDefault="007F2F8B" w:rsidP="000B1FE6">
      <w:pPr>
        <w:pStyle w:val="Texto-ABNT"/>
      </w:pPr>
      <w:r w:rsidRPr="00C62A96">
        <w:tab/>
      </w:r>
      <w:r w:rsidR="000B1FE6">
        <w:t>A conexão do pré-amplificador com o MSP merece uma explicação mais cuidadosa. O circuito usado como pré-amplificador foi aproveitado do hardware construído para uma tese de mestrado. Este amplificador trabalha com alimentação simétrica, na faixa de 3V até 12 V. Em tal configuração, como era de se esperar, o sinal de saída tem o valor médio igual a zero e excursiona em valores positivos e negativos. Isto é um problema para o atual projeto porque o conversor ADC do MSP</w:t>
      </w:r>
      <w:r w:rsidR="00140485">
        <w:t>430</w:t>
      </w:r>
      <w:r w:rsidR="000B1FE6">
        <w:t xml:space="preserve"> só opera com tensões positivas e na faixa de 0V até 3,3 V.</w:t>
      </w:r>
    </w:p>
    <w:p w14:paraId="03068179" w14:textId="7A9023AB" w:rsidR="000B1FE6" w:rsidRDefault="000B1FE6" w:rsidP="000B1FE6">
      <w:pPr>
        <w:pStyle w:val="Texto-ABNT"/>
      </w:pPr>
      <w:r>
        <w:tab/>
        <w:t xml:space="preserve">A solução adotada está ilustrada na </w:t>
      </w:r>
      <w:r w:rsidR="00E05F35">
        <w:fldChar w:fldCharType="begin"/>
      </w:r>
      <w:r w:rsidR="00E05F35">
        <w:instrText xml:space="preserve"> REF _Ref86448290 \h </w:instrText>
      </w:r>
      <w:r w:rsidR="00E05F35">
        <w:fldChar w:fldCharType="separate"/>
      </w:r>
      <w:r w:rsidR="00BC390A">
        <w:t xml:space="preserve">Figura </w:t>
      </w:r>
      <w:r w:rsidR="00BC390A">
        <w:rPr>
          <w:noProof/>
        </w:rPr>
        <w:t>3</w:t>
      </w:r>
      <w:r w:rsidR="00BC390A">
        <w:t>.</w:t>
      </w:r>
      <w:r w:rsidR="00BC390A">
        <w:rPr>
          <w:noProof/>
        </w:rPr>
        <w:t>6</w:t>
      </w:r>
      <w:r w:rsidR="00E05F35">
        <w:fldChar w:fldCharType="end"/>
      </w:r>
      <w:r>
        <w:t>. A alimentação simétrica (+3V, -3V) é gerada a partir de 4 baterias AA</w:t>
      </w:r>
      <w:r w:rsidR="00A971FF">
        <w:t xml:space="preserve"> 1,5V</w:t>
      </w:r>
      <w:r>
        <w:t xml:space="preserve">, garantindo então a alimentação do pré-amplificador. O uso de baterias em tal circuito tem a grande vantagem de garantir uma alimentação muito “limpa”. </w:t>
      </w:r>
      <w:proofErr w:type="gramStart"/>
      <w:r w:rsidR="00A971FF">
        <w:t>O terra</w:t>
      </w:r>
      <w:proofErr w:type="gramEnd"/>
      <w:r>
        <w:t xml:space="preserve"> do MSP</w:t>
      </w:r>
      <w:r w:rsidR="00A971FF">
        <w:t>430</w:t>
      </w:r>
      <w:r>
        <w:t xml:space="preserve"> é ligado aos </w:t>
      </w:r>
      <w:ins w:id="304" w:author="Ricardo Zelenovsky" w:date="2021-11-03T09:08:00Z">
        <w:r w:rsidR="00D7760B">
          <w:t>-</w:t>
        </w:r>
      </w:ins>
      <w:r>
        <w:t xml:space="preserve">3V </w:t>
      </w:r>
      <w:ins w:id="305" w:author="Ricardo Zelenovsky" w:date="2021-11-03T09:08:00Z">
        <w:r w:rsidR="00D7760B">
          <w:t xml:space="preserve">(negativo) </w:t>
        </w:r>
      </w:ins>
      <w:r>
        <w:t>e o sinal de saída do pré</w:t>
      </w:r>
      <w:r w:rsidR="00A971FF">
        <w:t>-amplificador</w:t>
      </w:r>
      <w:r>
        <w:t xml:space="preserve">, que excursiona na faixa de 6V é divido por 2 com o uso do divisor resistivo formado pelos dois resistores de valor </w:t>
      </w:r>
      <w:r w:rsidR="00A971FF">
        <w:t>‘</w:t>
      </w:r>
      <w:r>
        <w:t>R</w:t>
      </w:r>
      <w:r w:rsidR="00A971FF">
        <w:t>’</w:t>
      </w:r>
      <w:r>
        <w:t>.</w:t>
      </w:r>
    </w:p>
    <w:p w14:paraId="05E1676D" w14:textId="334968FC" w:rsidR="00A971FF" w:rsidRDefault="00A971FF" w:rsidP="000B1FE6">
      <w:pPr>
        <w:pStyle w:val="Texto-ABNT"/>
      </w:pPr>
    </w:p>
    <w:p w14:paraId="0371DDDF" w14:textId="77777777" w:rsidR="00A971FF" w:rsidRDefault="00A971FF" w:rsidP="00A971FF">
      <w:pPr>
        <w:pStyle w:val="Texto-ABNT"/>
        <w:keepNext/>
        <w:jc w:val="center"/>
      </w:pPr>
      <w:r w:rsidRPr="00A971FF">
        <w:rPr>
          <w:noProof/>
        </w:rPr>
        <w:lastRenderedPageBreak/>
        <w:drawing>
          <wp:inline distT="0" distB="0" distL="0" distR="0" wp14:anchorId="63DCBC6B" wp14:editId="2635518E">
            <wp:extent cx="4391638" cy="2419688"/>
            <wp:effectExtent l="0" t="0" r="9525" b="0"/>
            <wp:docPr id="54" name="Imagem 54"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Diagrama, Esquemático&#10;&#10;Descrição gerada automaticamente"/>
                    <pic:cNvPicPr/>
                  </pic:nvPicPr>
                  <pic:blipFill>
                    <a:blip r:embed="rId28"/>
                    <a:stretch>
                      <a:fillRect/>
                    </a:stretch>
                  </pic:blipFill>
                  <pic:spPr>
                    <a:xfrm>
                      <a:off x="0" y="0"/>
                      <a:ext cx="4391638" cy="2419688"/>
                    </a:xfrm>
                    <a:prstGeom prst="rect">
                      <a:avLst/>
                    </a:prstGeom>
                  </pic:spPr>
                </pic:pic>
              </a:graphicData>
            </a:graphic>
          </wp:inline>
        </w:drawing>
      </w:r>
    </w:p>
    <w:p w14:paraId="224D61B7" w14:textId="70A76BC1" w:rsidR="00A971FF" w:rsidRDefault="00A971FF" w:rsidP="00A971FF">
      <w:pPr>
        <w:pStyle w:val="EstiloLegenda-ABNT"/>
      </w:pPr>
      <w:bookmarkStart w:id="306" w:name="_Ref86448290"/>
      <w:bookmarkStart w:id="307" w:name="_Toc86757869"/>
      <w:r>
        <w:t xml:space="preserve">Figura </w:t>
      </w:r>
      <w:fldSimple w:instr=" STYLEREF 1 \s ">
        <w:r w:rsidR="00BC390A">
          <w:rPr>
            <w:noProof/>
          </w:rPr>
          <w:t>3</w:t>
        </w:r>
      </w:fldSimple>
      <w:r w:rsidR="00860EBD">
        <w:t>.</w:t>
      </w:r>
      <w:fldSimple w:instr=" SEQ Figura \* ARABIC \s 1 ">
        <w:r w:rsidR="00BC390A">
          <w:rPr>
            <w:noProof/>
          </w:rPr>
          <w:t>6</w:t>
        </w:r>
      </w:fldSimple>
      <w:bookmarkEnd w:id="306"/>
      <w:r>
        <w:t xml:space="preserve">: Esquema de </w:t>
      </w:r>
      <w:del w:id="308" w:author="Ricardo Zelenovsky" w:date="2021-11-03T09:08:00Z">
        <w:r w:rsidDel="00D7760B">
          <w:delText xml:space="preserve">ligação </w:delText>
        </w:r>
      </w:del>
      <w:ins w:id="309" w:author="Ricardo Zelenovsky" w:date="2021-11-03T09:08:00Z">
        <w:r w:rsidR="00D7760B">
          <w:t xml:space="preserve">conexão </w:t>
        </w:r>
      </w:ins>
      <w:r>
        <w:t>entre baterias, pré-amplificador e MSP430</w:t>
      </w:r>
      <w:r w:rsidR="00DF71C1">
        <w:t xml:space="preserve"> apenas com um microfone</w:t>
      </w:r>
      <w:bookmarkEnd w:id="307"/>
    </w:p>
    <w:p w14:paraId="60D5F9F6" w14:textId="77777777" w:rsidR="00A971FF" w:rsidRDefault="00A971FF" w:rsidP="000B1FE6">
      <w:pPr>
        <w:pStyle w:val="Texto-ABNT"/>
      </w:pPr>
    </w:p>
    <w:p w14:paraId="2BA1B761" w14:textId="49F2158F" w:rsidR="000B1FE6" w:rsidRDefault="000B1FE6" w:rsidP="000B1FE6">
      <w:pPr>
        <w:pStyle w:val="Texto-ABNT"/>
      </w:pPr>
      <w:r>
        <w:tab/>
        <w:t>Em suma, o MSP</w:t>
      </w:r>
      <w:r w:rsidR="00140485">
        <w:t>430</w:t>
      </w:r>
      <w:r>
        <w:t xml:space="preserve"> recebe um sinal com valor médio perto de 1,5V e excursionando de 0V até 3V, o que garante o atendimento de suas especificações. Há um outro pont</w:t>
      </w:r>
      <w:r w:rsidR="00140485">
        <w:t>o</w:t>
      </w:r>
      <w:r>
        <w:t xml:space="preserve"> que merece ser comentado que é a impedância de saída deste circuito. De forma bastante simplificada, ela pode ser considerada igual a R/2. </w:t>
      </w:r>
      <w:r w:rsidR="00140485">
        <w:t>Em trabalhos anteriores</w:t>
      </w:r>
      <w:r>
        <w:t xml:space="preserve">, </w:t>
      </w:r>
      <w:r w:rsidR="00140485">
        <w:t xml:space="preserve">o valor usado </w:t>
      </w:r>
      <w:proofErr w:type="gramStart"/>
      <w:r w:rsidR="00140485">
        <w:t xml:space="preserve">de </w:t>
      </w:r>
      <w:r>
        <w:t xml:space="preserve"> </w:t>
      </w:r>
      <w:r w:rsidR="00140485">
        <w:t>‘</w:t>
      </w:r>
      <w:proofErr w:type="gramEnd"/>
      <w:r>
        <w:t>R</w:t>
      </w:r>
      <w:r w:rsidR="00140485">
        <w:t>’</w:t>
      </w:r>
      <w:r w:rsidR="00E05F35">
        <w:t xml:space="preserve"> </w:t>
      </w:r>
      <w:r w:rsidR="00140485">
        <w:t>era igual a</w:t>
      </w:r>
      <w:r>
        <w:t xml:space="preserve"> 10 kΩ </w:t>
      </w:r>
      <w:r w:rsidR="00E05F35">
        <w:t>e após a mudança de</w:t>
      </w:r>
      <w:r>
        <w:t xml:space="preserve"> </w:t>
      </w:r>
      <w:r w:rsidR="00E05F35">
        <w:t>‘</w:t>
      </w:r>
      <w:r>
        <w:t>R</w:t>
      </w:r>
      <w:r w:rsidR="00E05F35">
        <w:t>’</w:t>
      </w:r>
      <w:r>
        <w:t xml:space="preserve"> </w:t>
      </w:r>
      <w:r w:rsidR="00E05F35">
        <w:t>para</w:t>
      </w:r>
      <w:r>
        <w:t xml:space="preserve"> 1</w:t>
      </w:r>
      <w:r w:rsidRPr="005F7DE6">
        <w:t xml:space="preserve"> </w:t>
      </w:r>
      <w:r>
        <w:t>kΩ</w:t>
      </w:r>
      <w:r w:rsidR="00E05F35">
        <w:t>,</w:t>
      </w:r>
      <w:r>
        <w:t xml:space="preserve"> </w:t>
      </w:r>
      <w:r w:rsidR="00E05F35">
        <w:t>f</w:t>
      </w:r>
      <w:r>
        <w:t>oi verificada uma diferença apreciável no desempenho, fato que será comentado mais adiante.</w:t>
      </w:r>
    </w:p>
    <w:p w14:paraId="7604D576" w14:textId="3ABB1E09" w:rsidR="000B1FE6" w:rsidRDefault="000B1FE6" w:rsidP="000B1FE6">
      <w:pPr>
        <w:pStyle w:val="Texto-ABNT"/>
      </w:pPr>
      <w:r>
        <w:tab/>
        <w:t xml:space="preserve">É ainda interessante expor que este esquema com o divisor resistivo trouxe outra vantagem. Um primeiro ensaio com o pré-amplificador alimentado apenas com 0V e 3V, para atender às exigências do MSP, oferecia uma faixa </w:t>
      </w:r>
      <w:del w:id="310" w:author="Ricardo Zelenovsky" w:date="2021-11-03T09:09:00Z">
        <w:r w:rsidDel="00D7760B">
          <w:delText xml:space="preserve">útil </w:delText>
        </w:r>
      </w:del>
      <w:ins w:id="311" w:author="Ricardo Zelenovsky" w:date="2021-11-03T09:09:00Z">
        <w:r w:rsidR="00D7760B">
          <w:t xml:space="preserve">linear entre </w:t>
        </w:r>
      </w:ins>
      <w:del w:id="312" w:author="Ricardo Zelenovsky" w:date="2021-11-03T09:09:00Z">
        <w:r w:rsidDel="00D7760B">
          <w:delText xml:space="preserve">de </w:delText>
        </w:r>
      </w:del>
      <w:r>
        <w:t>1</w:t>
      </w:r>
      <w:ins w:id="313" w:author="Ricardo Zelenovsky" w:date="2021-11-03T09:09:00Z">
        <w:r w:rsidR="00D7760B">
          <w:t>,0</w:t>
        </w:r>
      </w:ins>
      <w:r>
        <w:t xml:space="preserve"> V </w:t>
      </w:r>
      <w:ins w:id="314" w:author="Ricardo Zelenovsky" w:date="2021-11-03T09:09:00Z">
        <w:r w:rsidR="00D7760B">
          <w:t>e</w:t>
        </w:r>
      </w:ins>
      <w:del w:id="315" w:author="Ricardo Zelenovsky" w:date="2021-11-03T09:09:00Z">
        <w:r w:rsidDel="00D7760B">
          <w:delText>até</w:delText>
        </w:r>
      </w:del>
      <w:r>
        <w:t xml:space="preserve"> 2</w:t>
      </w:r>
      <w:ins w:id="316" w:author="Ricardo Zelenovsky" w:date="2021-11-03T09:09:00Z">
        <w:r w:rsidR="00D7760B">
          <w:t>,0</w:t>
        </w:r>
      </w:ins>
      <w:r>
        <w:t xml:space="preserve"> V, ou seja, apenas uma faixa útil de 1,0V. Uma grande perda, já que o ADC opera de 0V até 3,3V.  Com a alimentação simétrica de +3V e -3V, a excursão do sinal ficou muito boa entre -2V e +2V. Após o divisor resistivo, a saída excursiona com qualidade desde 0,5 V até 2,5, permitindo um melhor aproveitamento da faixa dinâmica do ADC.</w:t>
      </w:r>
    </w:p>
    <w:p w14:paraId="7E0A0AB2" w14:textId="77777777" w:rsidR="003F677E" w:rsidRDefault="003F677E" w:rsidP="009F3969">
      <w:pPr>
        <w:pStyle w:val="Texto-ABNT"/>
      </w:pPr>
    </w:p>
    <w:p w14:paraId="57E90C43" w14:textId="5EC7F03B" w:rsidR="008F4A60" w:rsidRDefault="00DF71C1" w:rsidP="008F4A60">
      <w:pPr>
        <w:keepNext/>
        <w:spacing w:before="119"/>
        <w:jc w:val="center"/>
      </w:pPr>
      <w:r w:rsidRPr="00DF71C1">
        <w:rPr>
          <w:noProof/>
        </w:rPr>
        <w:lastRenderedPageBreak/>
        <w:drawing>
          <wp:inline distT="0" distB="0" distL="0" distR="0" wp14:anchorId="3757F14F" wp14:editId="43D1306D">
            <wp:extent cx="4353533" cy="2886478"/>
            <wp:effectExtent l="0" t="0" r="9525" b="9525"/>
            <wp:docPr id="55" name="Imagem 55"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Diagrama, Esquemático&#10;&#10;Descrição gerada automaticamente"/>
                    <pic:cNvPicPr/>
                  </pic:nvPicPr>
                  <pic:blipFill>
                    <a:blip r:embed="rId29"/>
                    <a:stretch>
                      <a:fillRect/>
                    </a:stretch>
                  </pic:blipFill>
                  <pic:spPr>
                    <a:xfrm>
                      <a:off x="0" y="0"/>
                      <a:ext cx="4353533" cy="2886478"/>
                    </a:xfrm>
                    <a:prstGeom prst="rect">
                      <a:avLst/>
                    </a:prstGeom>
                  </pic:spPr>
                </pic:pic>
              </a:graphicData>
            </a:graphic>
          </wp:inline>
        </w:drawing>
      </w:r>
    </w:p>
    <w:p w14:paraId="1BEF3D67" w14:textId="71978B8D" w:rsidR="008F4A60" w:rsidRDefault="008F4A60" w:rsidP="008F4A60">
      <w:pPr>
        <w:pStyle w:val="EstiloLegenda-ABNT"/>
        <w:rPr>
          <w:rFonts w:cs="Times New Roman"/>
          <w:bCs/>
          <w:szCs w:val="24"/>
        </w:rPr>
      </w:pPr>
      <w:bookmarkStart w:id="317" w:name="_Toc86757870"/>
      <w:r>
        <w:t xml:space="preserve">Figura </w:t>
      </w:r>
      <w:fldSimple w:instr=" STYLEREF 1 \s ">
        <w:r w:rsidR="00BC390A">
          <w:rPr>
            <w:noProof/>
          </w:rPr>
          <w:t>3</w:t>
        </w:r>
      </w:fldSimple>
      <w:r w:rsidR="00860EBD">
        <w:t>.</w:t>
      </w:r>
      <w:fldSimple w:instr=" SEQ Figura \* ARABIC \s 1 ">
        <w:r w:rsidR="00BC390A">
          <w:rPr>
            <w:noProof/>
          </w:rPr>
          <w:t>7</w:t>
        </w:r>
      </w:fldSimple>
      <w:r>
        <w:t xml:space="preserve">: </w:t>
      </w:r>
      <w:r w:rsidR="00DF71C1">
        <w:rPr>
          <w:rFonts w:cs="Times New Roman"/>
          <w:bCs/>
          <w:szCs w:val="24"/>
        </w:rPr>
        <w:t>Esquema enfatizando a alimentação dos pré-amplificadores e suas conexões com o MSP430</w:t>
      </w:r>
      <w:bookmarkEnd w:id="317"/>
    </w:p>
    <w:p w14:paraId="78FDF597" w14:textId="07F9985D" w:rsidR="00B149C1" w:rsidRPr="007C36B5" w:rsidRDefault="007C36B5" w:rsidP="00AB10CE">
      <w:pPr>
        <w:pStyle w:val="Ttulo2"/>
      </w:pPr>
      <w:bookmarkStart w:id="318" w:name="_Toc86757938"/>
      <w:r>
        <w:t>MEMÓRIA EXTERNA</w:t>
      </w:r>
      <w:bookmarkEnd w:id="318"/>
    </w:p>
    <w:p w14:paraId="643E15F1" w14:textId="0A85B540" w:rsidR="00C42427" w:rsidRDefault="00C42427" w:rsidP="00C62A96">
      <w:pPr>
        <w:pStyle w:val="Texto-ABNT"/>
      </w:pPr>
      <w:r>
        <w:tab/>
      </w:r>
      <w:r w:rsidR="00DF71C1">
        <w:t>A memória interna do MSP430 é de apenas 8 KB, o que limita a armazenagem em 4 K valores inteiros. Para a taxa de aquisição que se opera (50 kHz), ela permitiria armazenar</w:t>
      </w:r>
      <w:r w:rsidR="006133A6">
        <w:t xml:space="preserve"> apenas 80</w:t>
      </w:r>
      <w:ins w:id="319" w:author="Ricardo Zelenovsky" w:date="2021-11-03T09:10:00Z">
        <w:r w:rsidR="00D7760B">
          <w:t xml:space="preserve"> </w:t>
        </w:r>
      </w:ins>
      <w:proofErr w:type="spellStart"/>
      <w:r w:rsidR="006133A6">
        <w:t>ms</w:t>
      </w:r>
      <w:proofErr w:type="spellEnd"/>
      <w:r w:rsidR="00DF71C1">
        <w:t xml:space="preserve"> </w:t>
      </w:r>
      <w:r w:rsidR="006133A6">
        <w:t>d</w:t>
      </w:r>
      <w:r w:rsidR="00DF71C1">
        <w:t>as aquisições</w:t>
      </w:r>
      <w:r w:rsidR="006133A6">
        <w:t xml:space="preserve"> provenientes dos microfones</w:t>
      </w:r>
      <w:r w:rsidR="00DF71C1">
        <w:t>. Além disso</w:t>
      </w:r>
      <w:r w:rsidR="006133A6">
        <w:t>,</w:t>
      </w:r>
      <w:r w:rsidR="00DF71C1">
        <w:t xml:space="preserve"> </w:t>
      </w:r>
      <w:r w:rsidR="006133A6">
        <w:t>essa</w:t>
      </w:r>
      <w:r w:rsidR="00DF71C1">
        <w:t xml:space="preserve"> memória interna é usada para as variáveis do programa do usuário e para a pilha da CPU. Desde o início do projeto era óbvia a necessidade de uma memória maior. </w:t>
      </w:r>
      <w:r w:rsidR="006133A6">
        <w:t xml:space="preserve">Por isso </w:t>
      </w:r>
      <w:del w:id="320" w:author="Ricardo Zelenovsky" w:date="2021-11-03T09:11:00Z">
        <w:r w:rsidR="006133A6" w:rsidDel="00D7760B">
          <w:delText xml:space="preserve">surgiu </w:delText>
        </w:r>
      </w:del>
      <w:ins w:id="321" w:author="Ricardo Zelenovsky" w:date="2021-11-03T09:11:00Z">
        <w:r w:rsidR="00D7760B">
          <w:t xml:space="preserve">se decidiu </w:t>
        </w:r>
      </w:ins>
      <w:del w:id="322" w:author="Ricardo Zelenovsky" w:date="2021-11-03T09:11:00Z">
        <w:r w:rsidR="006133A6" w:rsidDel="00D7760B">
          <w:delText xml:space="preserve">a necessidade de </w:delText>
        </w:r>
      </w:del>
      <w:r w:rsidR="006133A6">
        <w:t>usar a</w:t>
      </w:r>
      <w:r w:rsidR="00C503A8" w:rsidRPr="00C62A96">
        <w:t xml:space="preserve"> memória externa para </w:t>
      </w:r>
      <w:r w:rsidR="006133A6">
        <w:t>armazenar</w:t>
      </w:r>
      <w:r w:rsidR="00C503A8" w:rsidRPr="00C62A96">
        <w:t xml:space="preserve"> todos os dados captados pelos microfones </w:t>
      </w:r>
      <w:r w:rsidR="003A6A45" w:rsidRPr="00C62A96">
        <w:t>e que foram convertidos pelo conversor analógico-digital</w:t>
      </w:r>
      <w:r w:rsidR="00C503A8" w:rsidRPr="00C62A96">
        <w:t>. Foram utilizados dois chips 23LC1024</w:t>
      </w:r>
      <w:r w:rsidR="00375B5C" w:rsidRPr="004D36D4">
        <w:rPr>
          <w:vertAlign w:val="superscript"/>
        </w:rPr>
        <w:footnoteReference w:id="3"/>
      </w:r>
      <w:r w:rsidR="00C503A8" w:rsidRPr="00C62A96">
        <w:t xml:space="preserve"> </w:t>
      </w:r>
      <w:r w:rsidR="00F03F09" w:rsidRPr="00C62A96">
        <w:t>que são produzidos pela Microchip</w:t>
      </w:r>
      <w:r w:rsidR="007E2393">
        <w:t>,</w:t>
      </w:r>
      <w:r w:rsidR="00F03F09" w:rsidRPr="00C62A96">
        <w:t xml:space="preserve"> possuem memória de 128KB cada e atuarão como periféricos de memória SRAM.</w:t>
      </w:r>
      <w:r w:rsidR="0028082B" w:rsidRPr="00C62A96">
        <w:t xml:space="preserve"> Para uma aquisição com taxa de amostragem de 25 kHz para cada microfone, o tempo de dados armazenados é equivalente a </w:t>
      </w:r>
      <w:r w:rsidR="00496E54" w:rsidRPr="00853997">
        <w:t>2</w:t>
      </w:r>
      <w:r w:rsidR="006133A6">
        <w:t>,</w:t>
      </w:r>
      <w:r w:rsidR="00496E54" w:rsidRPr="00853997">
        <w:t>6 segundos</w:t>
      </w:r>
      <w:r w:rsidR="00496E54" w:rsidRPr="00C62A96">
        <w:t>.</w:t>
      </w:r>
    </w:p>
    <w:p w14:paraId="02EAA65E" w14:textId="77777777" w:rsidR="000D327A" w:rsidRPr="00C62A96" w:rsidRDefault="000D327A" w:rsidP="00C62A96">
      <w:pPr>
        <w:pStyle w:val="Texto-ABNT"/>
      </w:pPr>
    </w:p>
    <w:p w14:paraId="540242E7" w14:textId="77777777" w:rsidR="00C85847" w:rsidRDefault="003A6A45" w:rsidP="00C85847">
      <w:pPr>
        <w:keepNext/>
        <w:spacing w:before="119"/>
        <w:jc w:val="center"/>
      </w:pPr>
      <w:r w:rsidRPr="003A6A45">
        <w:rPr>
          <w:rFonts w:ascii="Times New Roman" w:hAnsi="Times New Roman" w:cs="Times New Roman"/>
          <w:bCs/>
          <w:noProof/>
          <w:sz w:val="24"/>
          <w:szCs w:val="24"/>
        </w:rPr>
        <w:lastRenderedPageBreak/>
        <w:drawing>
          <wp:inline distT="0" distB="0" distL="0" distR="0" wp14:anchorId="04B3A363" wp14:editId="4B1B194E">
            <wp:extent cx="1689340" cy="1524000"/>
            <wp:effectExtent l="0" t="0" r="6350" b="0"/>
            <wp:docPr id="29" name="Imagem 29" descr="Circuito eletrônico em fundo pre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Circuito eletrônico em fundo preto&#10;&#10;Descrição gerada automaticamente com confiança média"/>
                    <pic:cNvPicPr/>
                  </pic:nvPicPr>
                  <pic:blipFill>
                    <a:blip r:embed="rId30"/>
                    <a:stretch>
                      <a:fillRect/>
                    </a:stretch>
                  </pic:blipFill>
                  <pic:spPr>
                    <a:xfrm>
                      <a:off x="0" y="0"/>
                      <a:ext cx="1707753" cy="1540611"/>
                    </a:xfrm>
                    <a:prstGeom prst="rect">
                      <a:avLst/>
                    </a:prstGeom>
                  </pic:spPr>
                </pic:pic>
              </a:graphicData>
            </a:graphic>
          </wp:inline>
        </w:drawing>
      </w:r>
    </w:p>
    <w:p w14:paraId="60AC7ADA" w14:textId="2FDB6679" w:rsidR="003A6A45" w:rsidRDefault="00C85847" w:rsidP="00C85847">
      <w:pPr>
        <w:pStyle w:val="EstiloLegenda-ABNT"/>
      </w:pPr>
      <w:bookmarkStart w:id="324" w:name="_Toc86757871"/>
      <w:r>
        <w:t xml:space="preserve">Figura </w:t>
      </w:r>
      <w:fldSimple w:instr=" STYLEREF 1 \s ">
        <w:r w:rsidR="00BC390A">
          <w:rPr>
            <w:noProof/>
          </w:rPr>
          <w:t>3</w:t>
        </w:r>
      </w:fldSimple>
      <w:r w:rsidR="00860EBD">
        <w:t>.</w:t>
      </w:r>
      <w:fldSimple w:instr=" SEQ Figura \* ARABIC \s 1 ">
        <w:r w:rsidR="00BC390A">
          <w:rPr>
            <w:noProof/>
          </w:rPr>
          <w:t>8</w:t>
        </w:r>
      </w:fldSimple>
      <w:r>
        <w:t xml:space="preserve">: </w:t>
      </w:r>
      <w:r w:rsidRPr="00E204F4">
        <w:t>CHIP 23LC1024 - Memória externa</w:t>
      </w:r>
      <w:bookmarkEnd w:id="324"/>
    </w:p>
    <w:p w14:paraId="64F480A6" w14:textId="0EF6F38C" w:rsidR="000D327A" w:rsidRPr="002D2D91" w:rsidRDefault="002D2D91" w:rsidP="002D2D91">
      <w:pPr>
        <w:pStyle w:val="EstiloLegenda-ABNT"/>
        <w:rPr>
          <w:sz w:val="16"/>
          <w:szCs w:val="16"/>
        </w:rPr>
      </w:pPr>
      <w:r w:rsidRPr="002D2D91">
        <w:rPr>
          <w:sz w:val="16"/>
          <w:szCs w:val="16"/>
        </w:rPr>
        <w:t xml:space="preserve">Fonte: </w:t>
      </w:r>
      <w:hyperlink r:id="rId31" w:history="1">
        <w:r w:rsidRPr="002D2D91">
          <w:rPr>
            <w:rStyle w:val="Hyperlink"/>
            <w:rFonts w:cs="Times New Roman"/>
            <w:sz w:val="16"/>
            <w:szCs w:val="16"/>
          </w:rPr>
          <w:t>23LC1024 | Microchip Technology</w:t>
        </w:r>
      </w:hyperlink>
    </w:p>
    <w:p w14:paraId="19F710A3" w14:textId="77777777" w:rsidR="002D2D91" w:rsidRDefault="002D2D91" w:rsidP="002D2D91">
      <w:pPr>
        <w:pStyle w:val="EstiloLegenda-ABNT"/>
        <w:rPr>
          <w:rFonts w:cs="Times New Roman"/>
          <w:bCs/>
          <w:szCs w:val="24"/>
        </w:rPr>
      </w:pPr>
    </w:p>
    <w:p w14:paraId="3BC996E8" w14:textId="07C7A9B8" w:rsidR="002B1302" w:rsidRPr="00C62A96" w:rsidRDefault="00496E54" w:rsidP="00C62A96">
      <w:pPr>
        <w:pStyle w:val="Texto-ABNT"/>
      </w:pPr>
      <w:r>
        <w:tab/>
      </w:r>
      <w:r w:rsidRPr="00C62A96">
        <w:t xml:space="preserve">A comunicação entre o MSP430F5529 e a memória externa </w:t>
      </w:r>
      <w:r w:rsidR="004142A5">
        <w:t>é pelo barramento SPI</w:t>
      </w:r>
      <w:r w:rsidR="00DC755B" w:rsidRPr="00C62A96">
        <w:t xml:space="preserve">. </w:t>
      </w:r>
      <w:r w:rsidR="00CF6AB8" w:rsidRPr="00C62A96">
        <w:t>A comunicação</w:t>
      </w:r>
      <w:r w:rsidR="00DC755B" w:rsidRPr="00C62A96">
        <w:t xml:space="preserve"> SPI se baseia no processo Mestre e Escravo, onde o mestre é o que gerencia o barramento</w:t>
      </w:r>
      <w:r w:rsidR="00CF6AB8" w:rsidRPr="00C62A96">
        <w:t xml:space="preserve"> de comunicação</w:t>
      </w:r>
      <w:r w:rsidR="00DC755B" w:rsidRPr="00C62A96">
        <w:t xml:space="preserve">, responsável por gerar a linha de sincronismo (SCK) além de inicializar e finalizar as </w:t>
      </w:r>
      <w:r w:rsidR="00DA3A6D" w:rsidRPr="00C62A96">
        <w:t>transmissões</w:t>
      </w:r>
      <w:r w:rsidR="00DC755B" w:rsidRPr="00C62A96">
        <w:t>, enquanto o escravo só atua quando acionado pela linha de sincronismo. A comunicação SPI é bidirecional,</w:t>
      </w:r>
      <w:r w:rsidR="00CF6AB8" w:rsidRPr="00C62A96">
        <w:t xml:space="preserve"> também chamada de full-duplex,</w:t>
      </w:r>
      <w:r w:rsidR="00DC755B" w:rsidRPr="00C62A96">
        <w:t xml:space="preserve"> enquanto o mestre envia os dados pela linha </w:t>
      </w:r>
      <w:r w:rsidR="004142A5">
        <w:t>SIMO</w:t>
      </w:r>
      <w:r w:rsidR="00DC755B" w:rsidRPr="00C62A96">
        <w:t xml:space="preserve"> (Master Output </w:t>
      </w:r>
      <w:proofErr w:type="spellStart"/>
      <w:r w:rsidR="00DC755B" w:rsidRPr="00C62A96">
        <w:t>Slave</w:t>
      </w:r>
      <w:proofErr w:type="spellEnd"/>
      <w:r w:rsidR="00DC755B" w:rsidRPr="00C62A96">
        <w:t xml:space="preserve"> Input), o escravo envia dados para</w:t>
      </w:r>
      <w:r w:rsidR="002B1302" w:rsidRPr="00C62A96">
        <w:t xml:space="preserve"> </w:t>
      </w:r>
      <w:r w:rsidR="00DC755B" w:rsidRPr="00C62A96">
        <w:t xml:space="preserve">o mestre pela linha </w:t>
      </w:r>
      <w:r w:rsidR="004142A5">
        <w:t>SOMI</w:t>
      </w:r>
      <w:r w:rsidR="00DC755B" w:rsidRPr="00C62A96">
        <w:t xml:space="preserve"> (Master Input </w:t>
      </w:r>
      <w:proofErr w:type="spellStart"/>
      <w:r w:rsidR="00DC755B" w:rsidRPr="00C62A96">
        <w:t>Slave</w:t>
      </w:r>
      <w:proofErr w:type="spellEnd"/>
      <w:r w:rsidR="00DC755B" w:rsidRPr="00C62A96">
        <w:t xml:space="preserve"> Output). </w:t>
      </w:r>
      <w:r w:rsidR="002B1302" w:rsidRPr="00C62A96">
        <w:t xml:space="preserve">Dessa forma, existem duas linhas de comunicação, uma linha para estabelecer o sincronismo da comunicação e outra linha para realizar a transmissão efetiva de dados entre mestre e escravo. </w:t>
      </w:r>
      <w:r w:rsidR="004142A5">
        <w:t xml:space="preserve">As conexões estão apresentadas na </w:t>
      </w:r>
      <w:ins w:id="325" w:author="Ricardo Zelenovsky" w:date="2021-11-03T09:12:00Z">
        <w:r w:rsidR="00103FE2">
          <w:t>Figura 3.9.</w:t>
        </w:r>
      </w:ins>
    </w:p>
    <w:p w14:paraId="4C874B6C" w14:textId="343153B0" w:rsidR="003A509D" w:rsidRDefault="003A509D" w:rsidP="003A509D">
      <w:pPr>
        <w:pStyle w:val="Texto-ABNT"/>
      </w:pPr>
      <w:r>
        <w:tab/>
      </w:r>
      <w:r w:rsidR="00DC755B" w:rsidRPr="00C62A96">
        <w:t>No projeto foram feitas funções de escrita e leitura na memória, além de configuração da SPI para facilitar o manuseio do programa.</w:t>
      </w:r>
    </w:p>
    <w:p w14:paraId="636451F0" w14:textId="1AA85D93" w:rsidR="004142A5" w:rsidRDefault="004142A5" w:rsidP="003A509D">
      <w:pPr>
        <w:pStyle w:val="Texto-ABNT"/>
      </w:pPr>
    </w:p>
    <w:p w14:paraId="269812FC" w14:textId="77777777" w:rsidR="004142A5" w:rsidRDefault="004142A5" w:rsidP="004142A5">
      <w:pPr>
        <w:pStyle w:val="Texto-ABNT"/>
        <w:keepNext/>
        <w:jc w:val="center"/>
      </w:pPr>
      <w:r w:rsidRPr="004142A5">
        <w:rPr>
          <w:noProof/>
        </w:rPr>
        <w:drawing>
          <wp:inline distT="0" distB="0" distL="0" distR="0" wp14:anchorId="13AC53E1" wp14:editId="474906DB">
            <wp:extent cx="2173621" cy="2781300"/>
            <wp:effectExtent l="0" t="0" r="0" b="0"/>
            <wp:docPr id="56" name="Imagem 56"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Diagrama, Esquemático&#10;&#10;Descrição gerada automaticamente"/>
                    <pic:cNvPicPr/>
                  </pic:nvPicPr>
                  <pic:blipFill>
                    <a:blip r:embed="rId32"/>
                    <a:stretch>
                      <a:fillRect/>
                    </a:stretch>
                  </pic:blipFill>
                  <pic:spPr>
                    <a:xfrm>
                      <a:off x="0" y="0"/>
                      <a:ext cx="2186568" cy="2797867"/>
                    </a:xfrm>
                    <a:prstGeom prst="rect">
                      <a:avLst/>
                    </a:prstGeom>
                  </pic:spPr>
                </pic:pic>
              </a:graphicData>
            </a:graphic>
          </wp:inline>
        </w:drawing>
      </w:r>
    </w:p>
    <w:p w14:paraId="481A8DC5" w14:textId="35D78F09" w:rsidR="004142A5" w:rsidRDefault="004142A5" w:rsidP="004142A5">
      <w:pPr>
        <w:pStyle w:val="EstiloLegenda-ABNT"/>
      </w:pPr>
      <w:bookmarkStart w:id="326" w:name="_Toc86757872"/>
      <w:r>
        <w:t xml:space="preserve">Figura </w:t>
      </w:r>
      <w:fldSimple w:instr=" STYLEREF 1 \s ">
        <w:r w:rsidR="00BC390A">
          <w:rPr>
            <w:noProof/>
          </w:rPr>
          <w:t>3</w:t>
        </w:r>
      </w:fldSimple>
      <w:r w:rsidR="00860EBD">
        <w:t>.</w:t>
      </w:r>
      <w:fldSimple w:instr=" SEQ Figura \* ARABIC \s 1 ">
        <w:r w:rsidR="00BC390A">
          <w:rPr>
            <w:noProof/>
          </w:rPr>
          <w:t>9</w:t>
        </w:r>
      </w:fldSimple>
      <w:r>
        <w:t>: Conexões entre as duas memórias externas e o MSP430</w:t>
      </w:r>
      <w:bookmarkEnd w:id="326"/>
    </w:p>
    <w:p w14:paraId="41058230" w14:textId="77777777" w:rsidR="004142A5" w:rsidRPr="004142A5" w:rsidRDefault="004142A5" w:rsidP="004142A5"/>
    <w:p w14:paraId="6453EA4C" w14:textId="4F5E3730" w:rsidR="00B149C1" w:rsidRPr="003A509D" w:rsidRDefault="007C36B5" w:rsidP="00AB10CE">
      <w:pPr>
        <w:pStyle w:val="Ttulo2"/>
      </w:pPr>
      <w:bookmarkStart w:id="327" w:name="_Toc86757939"/>
      <w:r>
        <w:lastRenderedPageBreak/>
        <w:t>BLUETOOTH</w:t>
      </w:r>
      <w:bookmarkEnd w:id="327"/>
    </w:p>
    <w:p w14:paraId="59D933A4" w14:textId="0D903B80" w:rsidR="00590F4D" w:rsidRDefault="00590F4D" w:rsidP="00C62A96">
      <w:pPr>
        <w:pStyle w:val="Texto-ABNT"/>
      </w:pPr>
      <w:r>
        <w:rPr>
          <w:b/>
        </w:rPr>
        <w:tab/>
      </w:r>
      <w:r w:rsidRPr="00C62A96">
        <w:t xml:space="preserve">O dispositivo </w:t>
      </w:r>
      <w:r w:rsidR="00E63FDD">
        <w:t>B</w:t>
      </w:r>
      <w:r w:rsidRPr="00C62A96">
        <w:t xml:space="preserve">luetooth utilizado é </w:t>
      </w:r>
      <w:r w:rsidR="004142A5">
        <w:t>o</w:t>
      </w:r>
      <w:r w:rsidRPr="00C62A96">
        <w:t xml:space="preserve"> HC-05 </w:t>
      </w:r>
      <w:r w:rsidR="004142A5">
        <w:t xml:space="preserve">que é </w:t>
      </w:r>
      <w:r w:rsidRPr="00C62A96">
        <w:t xml:space="preserve">de fácil utilização </w:t>
      </w:r>
      <w:r w:rsidR="004142A5">
        <w:t xml:space="preserve">e </w:t>
      </w:r>
      <w:r w:rsidRPr="00C62A96">
        <w:t>projetado para conexão serial</w:t>
      </w:r>
      <w:r w:rsidR="004142A5">
        <w:t xml:space="preserve"> (UART)</w:t>
      </w:r>
      <w:r w:rsidR="001C02D2">
        <w:t>. Isto dispensa a conexão física entre o sistema projetado e o computador.</w:t>
      </w:r>
      <w:r w:rsidRPr="00C62A96">
        <w:t xml:space="preserve"> </w:t>
      </w:r>
      <w:r w:rsidR="00F34683" w:rsidRPr="00C62A96">
        <w:t>Sendo Bluetooth V2.0 + EDR com taxa máxima de transmissão de</w:t>
      </w:r>
      <w:r w:rsidR="004924D5" w:rsidRPr="00C62A96">
        <w:t xml:space="preserve"> 1</w:t>
      </w:r>
      <w:ins w:id="328" w:author="Ricardo Zelenovsky" w:date="2021-11-03T09:12:00Z">
        <w:r w:rsidR="00103FE2">
          <w:t>.</w:t>
        </w:r>
      </w:ins>
      <w:r w:rsidR="004924D5" w:rsidRPr="00C62A96">
        <w:t>382</w:t>
      </w:r>
      <w:ins w:id="329" w:author="Ricardo Zelenovsky" w:date="2021-11-03T09:12:00Z">
        <w:r w:rsidR="00103FE2">
          <w:t>.</w:t>
        </w:r>
      </w:ins>
      <w:r w:rsidR="004924D5" w:rsidRPr="00C62A96">
        <w:t xml:space="preserve">400 bps. Ele usa </w:t>
      </w:r>
      <w:proofErr w:type="spellStart"/>
      <w:r w:rsidR="004924D5" w:rsidRPr="00C62A96">
        <w:t>Bluecore</w:t>
      </w:r>
      <w:proofErr w:type="spellEnd"/>
      <w:r w:rsidR="004924D5" w:rsidRPr="00C62A96">
        <w:t xml:space="preserve"> CSR 04 – Sistema Bluetooth de chip externo único com tecnologia CMOS e com AFH (</w:t>
      </w:r>
      <w:r w:rsidR="00D37325" w:rsidRPr="00C62A96">
        <w:t>Recurso Adaptativo de Salto de Frequência</w:t>
      </w:r>
      <w:r w:rsidR="004924D5" w:rsidRPr="00C62A96">
        <w:t>)</w:t>
      </w:r>
      <w:r w:rsidR="00FF750C" w:rsidRPr="00C62A96">
        <w:t>.</w:t>
      </w:r>
      <w:r w:rsidR="0055383C" w:rsidRPr="00C62A96">
        <w:t xml:space="preserve"> Dimensões de 12.7mm por 27mm.</w:t>
      </w:r>
    </w:p>
    <w:p w14:paraId="3C9A4FB9" w14:textId="77777777" w:rsidR="000D327A" w:rsidRPr="00C62A96" w:rsidRDefault="000D327A" w:rsidP="00C62A96">
      <w:pPr>
        <w:pStyle w:val="Texto-ABNT"/>
      </w:pPr>
    </w:p>
    <w:p w14:paraId="4C75861D" w14:textId="77777777" w:rsidR="00C85847" w:rsidRDefault="00FF750C" w:rsidP="00C85847">
      <w:pPr>
        <w:keepNext/>
        <w:spacing w:before="119"/>
        <w:jc w:val="center"/>
      </w:pPr>
      <w:r w:rsidRPr="00FF750C">
        <w:rPr>
          <w:rFonts w:ascii="Times New Roman" w:hAnsi="Times New Roman" w:cs="Times New Roman"/>
          <w:bCs/>
          <w:noProof/>
          <w:sz w:val="24"/>
          <w:szCs w:val="24"/>
        </w:rPr>
        <w:drawing>
          <wp:inline distT="0" distB="0" distL="0" distR="0" wp14:anchorId="6CDC0A3E" wp14:editId="135364AB">
            <wp:extent cx="1416695" cy="1644505"/>
            <wp:effectExtent l="0" t="0" r="0" b="0"/>
            <wp:docPr id="31" name="Imagem 31" descr="Circuito eletrônico em superfície de madeir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Circuito eletrônico em superfície de madeira&#10;&#10;Descrição gerada automaticamente com confiança baixa"/>
                    <pic:cNvPicPr/>
                  </pic:nvPicPr>
                  <pic:blipFill>
                    <a:blip r:embed="rId33"/>
                    <a:stretch>
                      <a:fillRect/>
                    </a:stretch>
                  </pic:blipFill>
                  <pic:spPr>
                    <a:xfrm>
                      <a:off x="0" y="0"/>
                      <a:ext cx="1453617" cy="1687364"/>
                    </a:xfrm>
                    <a:prstGeom prst="rect">
                      <a:avLst/>
                    </a:prstGeom>
                  </pic:spPr>
                </pic:pic>
              </a:graphicData>
            </a:graphic>
          </wp:inline>
        </w:drawing>
      </w:r>
    </w:p>
    <w:p w14:paraId="24A963A3" w14:textId="4A1E189C" w:rsidR="00FF750C" w:rsidRDefault="00C85847" w:rsidP="00C85847">
      <w:pPr>
        <w:pStyle w:val="EstiloLegenda-ABNT"/>
        <w:rPr>
          <w:rFonts w:cs="Times New Roman"/>
          <w:bCs/>
          <w:szCs w:val="24"/>
        </w:rPr>
      </w:pPr>
      <w:bookmarkStart w:id="330" w:name="_Toc86757873"/>
      <w:r>
        <w:t xml:space="preserve">Figura </w:t>
      </w:r>
      <w:fldSimple w:instr=" STYLEREF 1 \s ">
        <w:r w:rsidR="00BC390A">
          <w:rPr>
            <w:noProof/>
          </w:rPr>
          <w:t>3</w:t>
        </w:r>
      </w:fldSimple>
      <w:r w:rsidR="00860EBD">
        <w:t>.</w:t>
      </w:r>
      <w:fldSimple w:instr=" SEQ Figura \* ARABIC \s 1 ">
        <w:r w:rsidR="00BC390A">
          <w:rPr>
            <w:noProof/>
          </w:rPr>
          <w:t>10</w:t>
        </w:r>
      </w:fldSimple>
      <w:r>
        <w:t xml:space="preserve">: </w:t>
      </w:r>
      <w:r w:rsidRPr="00CA3F4B">
        <w:t>Módulo Bluetooth HC-05</w:t>
      </w:r>
      <w:bookmarkEnd w:id="330"/>
    </w:p>
    <w:p w14:paraId="7A394B5B" w14:textId="7FA2FE32" w:rsidR="00FF750C" w:rsidRDefault="00606B45" w:rsidP="00FF750C">
      <w:pPr>
        <w:spacing w:before="119"/>
        <w:jc w:val="center"/>
        <w:rPr>
          <w:rFonts w:ascii="Times New Roman" w:hAnsi="Times New Roman" w:cs="Times New Roman"/>
          <w:sz w:val="16"/>
          <w:szCs w:val="16"/>
        </w:rPr>
      </w:pPr>
      <w:r w:rsidRPr="00606B45">
        <w:rPr>
          <w:rFonts w:ascii="Times New Roman" w:hAnsi="Times New Roman" w:cs="Times New Roman"/>
          <w:sz w:val="16"/>
          <w:szCs w:val="16"/>
        </w:rPr>
        <w:t xml:space="preserve">Fonte: </w:t>
      </w:r>
      <w:hyperlink r:id="rId34" w:history="1">
        <w:r w:rsidR="002D2D91" w:rsidRPr="00606B45">
          <w:rPr>
            <w:rStyle w:val="Hyperlink"/>
            <w:rFonts w:ascii="Times New Roman" w:hAnsi="Times New Roman" w:cs="Times New Roman"/>
            <w:sz w:val="16"/>
            <w:szCs w:val="16"/>
          </w:rPr>
          <w:t>Módulo Bluetooth Hc-05 -e</w:t>
        </w:r>
      </w:hyperlink>
    </w:p>
    <w:p w14:paraId="1AAD89ED" w14:textId="77777777" w:rsidR="00606B45" w:rsidRPr="00606B45" w:rsidRDefault="00606B45" w:rsidP="00FF750C">
      <w:pPr>
        <w:spacing w:before="119"/>
        <w:jc w:val="center"/>
        <w:rPr>
          <w:rFonts w:ascii="Times New Roman" w:hAnsi="Times New Roman" w:cs="Times New Roman"/>
          <w:bCs/>
          <w:sz w:val="16"/>
          <w:szCs w:val="16"/>
        </w:rPr>
      </w:pPr>
    </w:p>
    <w:p w14:paraId="51DB8911" w14:textId="335A2A25" w:rsidR="000D327A" w:rsidRDefault="005F1067" w:rsidP="000D327A">
      <w:pPr>
        <w:pStyle w:val="Texto-ABNT"/>
      </w:pPr>
      <w:r>
        <w:rPr>
          <w:b/>
        </w:rPr>
        <w:tab/>
      </w:r>
      <w:r w:rsidRPr="00C62A96">
        <w:t xml:space="preserve">O módulo </w:t>
      </w:r>
      <w:proofErr w:type="spellStart"/>
      <w:r w:rsidRPr="00C62A96">
        <w:t>bluetooth</w:t>
      </w:r>
      <w:proofErr w:type="spellEnd"/>
      <w:r w:rsidRPr="00C62A96">
        <w:t xml:space="preserve"> nesse projeto não faz parte </w:t>
      </w:r>
      <w:r w:rsidR="00590F4D" w:rsidRPr="00C62A96">
        <w:t xml:space="preserve">da função </w:t>
      </w:r>
      <w:r w:rsidR="00193D4A" w:rsidRPr="00C62A96">
        <w:t xml:space="preserve">principal de estimar a direção de chegada de sinais sonoros, mas </w:t>
      </w:r>
      <w:r w:rsidR="006A426B">
        <w:t>é</w:t>
      </w:r>
      <w:r w:rsidR="00193D4A" w:rsidRPr="00C62A96">
        <w:t xml:space="preserve"> item principal para entender o que acontece </w:t>
      </w:r>
      <w:r w:rsidR="006A426B">
        <w:t xml:space="preserve">com </w:t>
      </w:r>
      <w:r w:rsidR="00AB37D0" w:rsidRPr="00C62A96">
        <w:t xml:space="preserve">as funções escritas no </w:t>
      </w:r>
      <w:proofErr w:type="spellStart"/>
      <w:r w:rsidR="00AB37D0" w:rsidRPr="00C62A96">
        <w:t>Code</w:t>
      </w:r>
      <w:proofErr w:type="spellEnd"/>
      <w:r w:rsidR="00AB37D0" w:rsidRPr="00C62A96">
        <w:t xml:space="preserve"> Composer Studio, pelo fato de </w:t>
      </w:r>
      <w:r w:rsidR="006A426B">
        <w:t>permitir a</w:t>
      </w:r>
      <w:r w:rsidR="00AB37D0" w:rsidRPr="00C62A96">
        <w:t xml:space="preserve"> troca de informações entre o computador com o programa MATLAB e o microcontrolador</w:t>
      </w:r>
      <w:r w:rsidR="00503DC5" w:rsidRPr="00C62A96">
        <w:t xml:space="preserve">. </w:t>
      </w:r>
      <w:r w:rsidR="006A426B">
        <w:t xml:space="preserve">Desta forma se consegue validar </w:t>
      </w:r>
      <w:ins w:id="331" w:author="Ricardo Zelenovsky" w:date="2021-11-03T09:13:00Z">
        <w:r w:rsidR="008A4ED1">
          <w:t xml:space="preserve">as operações </w:t>
        </w:r>
      </w:ins>
      <w:r w:rsidR="006A426B">
        <w:t xml:space="preserve">usando os recursos gráficos do </w:t>
      </w:r>
      <w:proofErr w:type="spellStart"/>
      <w:r w:rsidR="006A426B">
        <w:t>Matlab</w:t>
      </w:r>
      <w:proofErr w:type="spellEnd"/>
      <w:r w:rsidR="006A426B">
        <w:t>, os dados adquiridos, o desempenho dos filtros etc</w:t>
      </w:r>
      <w:r w:rsidR="0055383C" w:rsidRPr="00C62A96">
        <w:t>.</w:t>
      </w:r>
      <w:r w:rsidR="00503DC5" w:rsidRPr="00C62A96">
        <w:t xml:space="preserve"> A </w:t>
      </w:r>
      <w:r w:rsidR="00345640">
        <w:t xml:space="preserve"> </w:t>
      </w:r>
      <w:r w:rsidR="00345640">
        <w:fldChar w:fldCharType="begin"/>
      </w:r>
      <w:r w:rsidR="00345640">
        <w:instrText xml:space="preserve"> REF _Ref86451588 \h </w:instrText>
      </w:r>
      <w:r w:rsidR="00345640">
        <w:fldChar w:fldCharType="separate"/>
      </w:r>
      <w:r w:rsidR="00BC390A">
        <w:t xml:space="preserve">Figura </w:t>
      </w:r>
      <w:r w:rsidR="00BC390A">
        <w:rPr>
          <w:noProof/>
        </w:rPr>
        <w:t>3</w:t>
      </w:r>
      <w:r w:rsidR="00BC390A">
        <w:t>.</w:t>
      </w:r>
      <w:r w:rsidR="00BC390A">
        <w:rPr>
          <w:noProof/>
        </w:rPr>
        <w:t>11</w:t>
      </w:r>
      <w:r w:rsidR="00345640">
        <w:fldChar w:fldCharType="end"/>
      </w:r>
      <w:r w:rsidR="00345640">
        <w:t xml:space="preserve"> </w:t>
      </w:r>
      <w:r w:rsidR="00503DC5" w:rsidRPr="00C62A96">
        <w:t xml:space="preserve">demonstra como </w:t>
      </w:r>
      <w:r w:rsidR="00DC0277">
        <w:t>é</w:t>
      </w:r>
      <w:r w:rsidR="00503DC5" w:rsidRPr="00C62A96">
        <w:t xml:space="preserve"> feita as </w:t>
      </w:r>
      <w:r w:rsidR="00DC0277">
        <w:t>conexões</w:t>
      </w:r>
      <w:r w:rsidR="00503DC5" w:rsidRPr="00C62A96">
        <w:t xml:space="preserve"> físicas entre MSP430 e o HC-05.</w:t>
      </w:r>
    </w:p>
    <w:p w14:paraId="6FAF8360" w14:textId="4735B15B" w:rsidR="006A426B" w:rsidRDefault="006A426B" w:rsidP="000D327A">
      <w:pPr>
        <w:pStyle w:val="Texto-ABNT"/>
      </w:pPr>
    </w:p>
    <w:p w14:paraId="2CAAA323" w14:textId="77777777" w:rsidR="006A426B" w:rsidRDefault="006A426B" w:rsidP="006A426B">
      <w:pPr>
        <w:pStyle w:val="Texto-ABNT"/>
        <w:keepNext/>
        <w:jc w:val="center"/>
      </w:pPr>
      <w:r w:rsidRPr="006A426B">
        <w:rPr>
          <w:noProof/>
        </w:rPr>
        <w:lastRenderedPageBreak/>
        <w:drawing>
          <wp:inline distT="0" distB="0" distL="0" distR="0" wp14:anchorId="4EC09566" wp14:editId="670E6580">
            <wp:extent cx="2249446" cy="1526650"/>
            <wp:effectExtent l="0" t="0" r="0" b="0"/>
            <wp:docPr id="57" name="Imagem 5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Diagrama&#10;&#10;Descrição gerada automaticamente"/>
                    <pic:cNvPicPr/>
                  </pic:nvPicPr>
                  <pic:blipFill>
                    <a:blip r:embed="rId35"/>
                    <a:stretch>
                      <a:fillRect/>
                    </a:stretch>
                  </pic:blipFill>
                  <pic:spPr>
                    <a:xfrm>
                      <a:off x="0" y="0"/>
                      <a:ext cx="2297786" cy="1559457"/>
                    </a:xfrm>
                    <a:prstGeom prst="rect">
                      <a:avLst/>
                    </a:prstGeom>
                  </pic:spPr>
                </pic:pic>
              </a:graphicData>
            </a:graphic>
          </wp:inline>
        </w:drawing>
      </w:r>
    </w:p>
    <w:p w14:paraId="71E1D356" w14:textId="77BCEDDE" w:rsidR="006A426B" w:rsidRDefault="006A426B" w:rsidP="006A426B">
      <w:pPr>
        <w:pStyle w:val="EstiloLegenda-ABNT"/>
      </w:pPr>
      <w:bookmarkStart w:id="332" w:name="_Ref86451588"/>
      <w:bookmarkStart w:id="333" w:name="_Toc86757874"/>
      <w:r>
        <w:t xml:space="preserve">Figura </w:t>
      </w:r>
      <w:fldSimple w:instr=" STYLEREF 1 \s ">
        <w:r w:rsidR="00BC390A">
          <w:rPr>
            <w:noProof/>
          </w:rPr>
          <w:t>3</w:t>
        </w:r>
      </w:fldSimple>
      <w:r w:rsidR="00860EBD">
        <w:t>.</w:t>
      </w:r>
      <w:fldSimple w:instr=" SEQ Figura \* ARABIC \s 1 ">
        <w:r w:rsidR="00BC390A">
          <w:rPr>
            <w:noProof/>
          </w:rPr>
          <w:t>11</w:t>
        </w:r>
      </w:fldSimple>
      <w:bookmarkEnd w:id="332"/>
      <w:r>
        <w:t xml:space="preserve">: </w:t>
      </w:r>
      <w:r w:rsidRPr="0071219D">
        <w:t>Conexão física do HC-05 ao MSP430F5529</w:t>
      </w:r>
      <w:bookmarkEnd w:id="333"/>
    </w:p>
    <w:p w14:paraId="040369A7" w14:textId="77777777" w:rsidR="006A426B" w:rsidRPr="006A426B" w:rsidRDefault="006A426B" w:rsidP="006A426B"/>
    <w:p w14:paraId="62597B96" w14:textId="36E8379A" w:rsidR="00115C60" w:rsidRPr="003A509D" w:rsidRDefault="00115C60" w:rsidP="00AB10CE">
      <w:pPr>
        <w:pStyle w:val="Ttulo3"/>
        <w:rPr>
          <w:bCs/>
          <w:sz w:val="20"/>
          <w:szCs w:val="20"/>
        </w:rPr>
      </w:pPr>
      <w:bookmarkStart w:id="334" w:name="_Toc86757940"/>
      <w:r w:rsidRPr="007C36B5">
        <w:t>Configuração do HC-05</w:t>
      </w:r>
      <w:bookmarkEnd w:id="334"/>
    </w:p>
    <w:p w14:paraId="65CA2383" w14:textId="02E0392D" w:rsidR="003A509D" w:rsidRDefault="00115C60" w:rsidP="003A509D">
      <w:pPr>
        <w:pStyle w:val="Texto-ABNT"/>
      </w:pPr>
      <w:r>
        <w:tab/>
      </w:r>
      <w:r w:rsidRPr="00C62A96">
        <w:t xml:space="preserve">Nesse projeto o HC-05 foi configurado para </w:t>
      </w:r>
      <w:del w:id="335" w:author="Ricardo Zelenovsky" w:date="2021-11-03T09:13:00Z">
        <w:r w:rsidRPr="00C62A96" w:rsidDel="008A4ED1">
          <w:delText>ter uma</w:delText>
        </w:r>
      </w:del>
      <w:ins w:id="336" w:author="Ricardo Zelenovsky" w:date="2021-11-03T09:13:00Z">
        <w:r w:rsidR="008A4ED1">
          <w:t>operar numa</w:t>
        </w:r>
      </w:ins>
      <w:r w:rsidRPr="00C62A96">
        <w:t xml:space="preserve"> taxa de transmissão de 460800 bps e para isso algumas etapas são necessárias para que o módulo </w:t>
      </w:r>
      <w:proofErr w:type="spellStart"/>
      <w:r w:rsidRPr="00C62A96">
        <w:t>bluetooth</w:t>
      </w:r>
      <w:proofErr w:type="spellEnd"/>
      <w:r w:rsidRPr="00C62A96">
        <w:t xml:space="preserve"> funcion</w:t>
      </w:r>
      <w:r w:rsidR="00787F50">
        <w:t>e</w:t>
      </w:r>
      <w:r w:rsidRPr="00C62A96">
        <w:t xml:space="preserve"> adequadamente.</w:t>
      </w:r>
      <w:r w:rsidR="00673790" w:rsidRPr="00C62A96">
        <w:t xml:space="preserve"> As configurações de fábrica do módulo são 9600 bps, 8bits, 1 bit de parada, sem paridade, por isso a necessidade de configuração.</w:t>
      </w:r>
    </w:p>
    <w:p w14:paraId="45917784" w14:textId="5710C881" w:rsidR="008E649E" w:rsidRDefault="008E649E" w:rsidP="008E649E">
      <w:pPr>
        <w:pStyle w:val="Texto-ABNT"/>
      </w:pPr>
      <w:r>
        <w:tab/>
        <w:t>Primeiramente foi pareado o HC-05 ao computador com a</w:t>
      </w:r>
      <w:r w:rsidRPr="00C62A96">
        <w:t xml:space="preserve"> senha de conexão padrão </w:t>
      </w:r>
      <w:r w:rsidR="00435060">
        <w:t>de</w:t>
      </w:r>
      <w:r w:rsidRPr="00C62A96">
        <w:t xml:space="preserve"> “0000” ou “1234”</w:t>
      </w:r>
      <w:r>
        <w:t xml:space="preserve">. Após isso, o módulo Bluetooth precisa ser energizado com o seu botão físico pressionado </w:t>
      </w:r>
      <w:r w:rsidRPr="00244750">
        <w:t xml:space="preserve">para que entre no modo </w:t>
      </w:r>
      <w:ins w:id="337" w:author="Ricardo Zelenovsky" w:date="2021-11-03T09:14:00Z">
        <w:r w:rsidR="008A4ED1">
          <w:t xml:space="preserve">Comandos </w:t>
        </w:r>
      </w:ins>
      <w:r w:rsidRPr="00244750">
        <w:t>AT (modo de configuração)</w:t>
      </w:r>
      <w:r>
        <w:t xml:space="preserve">. </w:t>
      </w:r>
      <w:ins w:id="338" w:author="Ricardo Zelenovsky" w:date="2021-11-03T09:15:00Z">
        <w:r w:rsidR="008A4ED1">
          <w:t>Quando preparado para responder aos Comandos AT, taxa passa a ser de 38.400 bps. Usando tais comandos se pode alterar diversas configurações do HC-05,</w:t>
        </w:r>
      </w:ins>
      <w:ins w:id="339" w:author="Ricardo Zelenovsky" w:date="2021-11-03T09:16:00Z">
        <w:r w:rsidR="008A4ED1">
          <w:t xml:space="preserve"> dentre elas a velocidade de comunicação que passou a ser de 460.800 bps (aproximadamente 0</w:t>
        </w:r>
      </w:ins>
      <w:ins w:id="340" w:author="Ricardo Zelenovsky" w:date="2021-11-03T09:17:00Z">
        <w:r w:rsidR="008A4ED1">
          <w:t>,5 Mbps).</w:t>
        </w:r>
      </w:ins>
      <w:del w:id="341" w:author="Ricardo Zelenovsky" w:date="2021-11-03T09:17:00Z">
        <w:r w:rsidDel="008A4ED1">
          <w:delText>Com isso</w:delText>
        </w:r>
        <w:r w:rsidRPr="00244750" w:rsidDel="008A4ED1">
          <w:delText xml:space="preserve">, a taxa de transmissão de dados é alterada automaticamente para 38400 bps e </w:delText>
        </w:r>
        <w:r w:rsidR="00435060" w:rsidDel="008A4ED1">
          <w:delText>os comandos do MSP430 para o HC-05</w:delText>
        </w:r>
        <w:r w:rsidRPr="00244750" w:rsidDel="008A4ED1">
          <w:delText xml:space="preserve"> funcion</w:delText>
        </w:r>
        <w:r w:rsidR="00435060" w:rsidDel="008A4ED1">
          <w:delText>am</w:delText>
        </w:r>
        <w:r w:rsidRPr="00244750" w:rsidDel="008A4ED1">
          <w:delText xml:space="preserve"> </w:delText>
        </w:r>
        <w:r w:rsidR="00435060" w:rsidDel="008A4ED1">
          <w:delText xml:space="preserve">por UART </w:delText>
        </w:r>
        <w:r w:rsidRPr="00244750" w:rsidDel="008A4ED1">
          <w:delText>pela conexão física entre MSP430 e Bluetooth.</w:delText>
        </w:r>
      </w:del>
    </w:p>
    <w:p w14:paraId="61E6BB04" w14:textId="3712CE7A" w:rsidR="00435060" w:rsidDel="008A4ED1" w:rsidRDefault="00435060" w:rsidP="008E649E">
      <w:pPr>
        <w:pStyle w:val="Texto-ABNT"/>
        <w:rPr>
          <w:del w:id="342" w:author="Ricardo Zelenovsky" w:date="2021-11-03T09:17:00Z"/>
        </w:rPr>
      </w:pPr>
      <w:r>
        <w:tab/>
      </w:r>
      <w:ins w:id="343" w:author="Ricardo Zelenovsky" w:date="2021-11-03T09:17:00Z">
        <w:r w:rsidR="008A4ED1">
          <w:t xml:space="preserve">A programação desta velocidade é feita por um programa isolado, escrito especialmente para realizar esta operação. </w:t>
        </w:r>
      </w:ins>
      <w:del w:id="344" w:author="Ricardo Zelenovsky" w:date="2021-11-03T09:17:00Z">
        <w:r w:rsidDel="008A4ED1">
          <w:delText>É necessário compilar o programa</w:delText>
        </w:r>
        <w:r w:rsidR="003F35F1" w:rsidDel="008A4ED1">
          <w:rPr>
            <w:rStyle w:val="Refdenotaderodap"/>
          </w:rPr>
          <w:footnoteReference w:id="4"/>
        </w:r>
        <w:r w:rsidDel="008A4ED1">
          <w:delText xml:space="preserve"> </w:delText>
        </w:r>
        <w:r w:rsidRPr="00244750" w:rsidDel="008A4ED1">
          <w:delText>pelo Code Composer Studio</w:delText>
        </w:r>
        <w:r w:rsidDel="008A4ED1">
          <w:delText xml:space="preserve"> no MSP430. Feito isso, por meio do protocolo UART </w:delText>
        </w:r>
        <w:r w:rsidR="003F35F1" w:rsidDel="008A4ED1">
          <w:delText>é enviado o</w:delText>
        </w:r>
        <w:r w:rsidDel="008A4ED1">
          <w:delText xml:space="preserve"> comando</w:delText>
        </w:r>
        <w:r w:rsidR="003F35F1" w:rsidDel="008A4ED1">
          <w:rPr>
            <w:rStyle w:val="Refdenotaderodap"/>
          </w:rPr>
          <w:footnoteReference w:id="5"/>
        </w:r>
        <w:r w:rsidDel="008A4ED1">
          <w:delText xml:space="preserve"> para configurar o HC-05 a funcionar via Bluetooth a uma taxa de </w:delText>
        </w:r>
        <w:r w:rsidRPr="00244750" w:rsidDel="008A4ED1">
          <w:delText>460800 bps</w:delText>
        </w:r>
        <w:r w:rsidR="003F35F1" w:rsidDel="008A4ED1">
          <w:delText xml:space="preserve">. </w:delText>
        </w:r>
      </w:del>
    </w:p>
    <w:p w14:paraId="411F5088" w14:textId="39068CD4" w:rsidR="003F35F1" w:rsidRPr="00244750" w:rsidRDefault="003F35F1" w:rsidP="008E649E">
      <w:pPr>
        <w:pStyle w:val="Texto-ABNT"/>
      </w:pPr>
      <w:del w:id="350" w:author="Ricardo Zelenovsky" w:date="2021-11-03T09:17:00Z">
        <w:r w:rsidDel="008A4ED1">
          <w:tab/>
        </w:r>
      </w:del>
      <w:r>
        <w:t>Uma vez feito essa configuração, o HC-05 salva esses dados e toda vez que for religado já</w:t>
      </w:r>
      <w:r w:rsidR="00145AF1">
        <w:t xml:space="preserve"> estará</w:t>
      </w:r>
      <w:r>
        <w:t xml:space="preserve"> pronto para uso </w:t>
      </w:r>
      <w:ins w:id="351" w:author="Ricardo Zelenovsky" w:date="2021-11-03T09:18:00Z">
        <w:r w:rsidR="008A4ED1">
          <w:t xml:space="preserve">com </w:t>
        </w:r>
      </w:ins>
      <w:del w:id="352" w:author="Ricardo Zelenovsky" w:date="2021-11-03T09:18:00Z">
        <w:r w:rsidDel="008A4ED1">
          <w:delText>n</w:delText>
        </w:r>
      </w:del>
      <w:r>
        <w:t xml:space="preserve">as </w:t>
      </w:r>
      <w:ins w:id="353" w:author="Ricardo Zelenovsky" w:date="2021-11-03T09:18:00Z">
        <w:r w:rsidR="008A4ED1">
          <w:t xml:space="preserve">últimas </w:t>
        </w:r>
      </w:ins>
      <w:r>
        <w:t>especificações</w:t>
      </w:r>
      <w:ins w:id="354" w:author="Ricardo Zelenovsky" w:date="2021-11-03T09:18:00Z">
        <w:r w:rsidR="008A4ED1">
          <w:t>.</w:t>
        </w:r>
      </w:ins>
      <w:del w:id="355" w:author="Ricardo Zelenovsky" w:date="2021-11-03T09:18:00Z">
        <w:r w:rsidDel="008A4ED1">
          <w:delText xml:space="preserve"> do sistema.</w:delText>
        </w:r>
      </w:del>
    </w:p>
    <w:p w14:paraId="7BA5149B" w14:textId="78A2E52E" w:rsidR="008E649E" w:rsidRDefault="008E649E" w:rsidP="003A509D">
      <w:pPr>
        <w:pStyle w:val="Texto-ABNT"/>
      </w:pPr>
    </w:p>
    <w:p w14:paraId="408C6DB2" w14:textId="1319C4FF" w:rsidR="002E1637" w:rsidRDefault="002E1637" w:rsidP="002E1637">
      <w:pPr>
        <w:keepNext/>
        <w:jc w:val="center"/>
      </w:pPr>
    </w:p>
    <w:p w14:paraId="43EB14CD" w14:textId="77777777" w:rsidR="00B40C17" w:rsidRDefault="00B40C17" w:rsidP="00C62A96">
      <w:pPr>
        <w:pStyle w:val="Texto-ABNT"/>
      </w:pPr>
    </w:p>
    <w:p w14:paraId="3666F126" w14:textId="3853FEE2" w:rsidR="00CD2013" w:rsidRPr="003A509D" w:rsidRDefault="001F6589" w:rsidP="00435060">
      <w:pPr>
        <w:pStyle w:val="Texto-ABNT"/>
      </w:pPr>
      <w:r>
        <w:tab/>
      </w:r>
    </w:p>
    <w:p w14:paraId="50A59932" w14:textId="096603DD" w:rsidR="00115C60" w:rsidRPr="00244750" w:rsidRDefault="00BF1779" w:rsidP="00244750">
      <w:pPr>
        <w:pStyle w:val="Texto-ABNT"/>
      </w:pPr>
      <w:r>
        <w:tab/>
      </w:r>
    </w:p>
    <w:p w14:paraId="1121E3DA" w14:textId="77777777" w:rsidR="003826E3" w:rsidRPr="00143923" w:rsidRDefault="003826E3" w:rsidP="00143923">
      <w:pPr>
        <w:pStyle w:val="Texto-ABNT"/>
      </w:pPr>
    </w:p>
    <w:p w14:paraId="566BCD74" w14:textId="77777777" w:rsidR="005C1320" w:rsidRDefault="005C1320" w:rsidP="000528AD">
      <w:pPr>
        <w:spacing w:before="119"/>
        <w:jc w:val="both"/>
        <w:rPr>
          <w:rFonts w:ascii="Times New Roman" w:hAnsi="Times New Roman" w:cs="Times New Roman"/>
          <w:bCs/>
          <w:sz w:val="24"/>
          <w:szCs w:val="24"/>
        </w:rPr>
      </w:pPr>
    </w:p>
    <w:p w14:paraId="5BA6A490" w14:textId="77777777" w:rsidR="003826E3" w:rsidRPr="003826E3" w:rsidRDefault="003826E3" w:rsidP="003826E3">
      <w:pPr>
        <w:pStyle w:val="Texto-ABNT"/>
        <w:rPr>
          <w:rStyle w:val="eop"/>
        </w:rPr>
      </w:pPr>
    </w:p>
    <w:p w14:paraId="562F93C2" w14:textId="0E36664E" w:rsidR="00D84B94" w:rsidRPr="00CC0D19" w:rsidRDefault="00D84B94" w:rsidP="00CC0D19">
      <w:pPr>
        <w:pStyle w:val="Ttulo1"/>
        <w:rPr>
          <w:rFonts w:cs="Times New Roman"/>
          <w:bCs/>
          <w:sz w:val="20"/>
          <w:szCs w:val="20"/>
        </w:rPr>
      </w:pPr>
      <w:bookmarkStart w:id="356" w:name="_Toc86757941"/>
      <w:r>
        <w:lastRenderedPageBreak/>
        <w:t>SOFTWARE PARA ESTIMATIVA DOA</w:t>
      </w:r>
      <w:bookmarkEnd w:id="356"/>
    </w:p>
    <w:p w14:paraId="2A2CA336" w14:textId="3648764A" w:rsidR="003A509D" w:rsidRDefault="00640304" w:rsidP="003A509D">
      <w:pPr>
        <w:pStyle w:val="Texto-ABNT"/>
      </w:pPr>
      <w:r>
        <w:rPr>
          <w:b/>
        </w:rPr>
        <w:tab/>
      </w:r>
      <w:r w:rsidRPr="00244750">
        <w:t>Neste capítulo será discutido as principais ideias por trás dos códigos implementados</w:t>
      </w:r>
      <w:r w:rsidR="00D360C8" w:rsidRPr="00244750">
        <w:t>, bem como, a melhora</w:t>
      </w:r>
      <w:r w:rsidR="00277D3B">
        <w:t xml:space="preserve"> no tempo mínimo necessário para</w:t>
      </w:r>
      <w:r w:rsidR="00D360C8" w:rsidRPr="00244750">
        <w:t xml:space="preserve"> a transferência de dados entre o MSP430F5529 e o computador por meio do HC-05.</w:t>
      </w:r>
    </w:p>
    <w:p w14:paraId="74770C25" w14:textId="23CD0EC7" w:rsidR="00D360C8" w:rsidRPr="003A509D" w:rsidRDefault="00D360C8" w:rsidP="00AB10CE">
      <w:pPr>
        <w:pStyle w:val="Ttulo2"/>
      </w:pPr>
      <w:bookmarkStart w:id="357" w:name="_Ref86426183"/>
      <w:bookmarkStart w:id="358" w:name="_Toc86757942"/>
      <w:r>
        <w:t>FIRMWARE</w:t>
      </w:r>
      <w:bookmarkEnd w:id="357"/>
      <w:bookmarkEnd w:id="358"/>
    </w:p>
    <w:p w14:paraId="351CBE5A" w14:textId="1167C960" w:rsidR="00717E51" w:rsidRPr="00244750" w:rsidRDefault="00717E51" w:rsidP="00244750">
      <w:pPr>
        <w:pStyle w:val="Texto-ABNT"/>
      </w:pPr>
      <w:r>
        <w:tab/>
      </w:r>
      <w:r w:rsidRPr="00244750">
        <w:t xml:space="preserve">Todo um processo de criação de funções </w:t>
      </w:r>
      <w:r w:rsidR="004F4DE7" w:rsidRPr="00244750">
        <w:t xml:space="preserve">e scripts foram necessários antes de </w:t>
      </w:r>
      <w:ins w:id="359" w:author="Ricardo Zelenovsky" w:date="2021-11-03T09:22:00Z">
        <w:r w:rsidR="00EC6D12">
          <w:t xml:space="preserve">se </w:t>
        </w:r>
      </w:ins>
      <w:r w:rsidR="004F4DE7" w:rsidRPr="00244750">
        <w:t xml:space="preserve">chegar na função principal do código, além de, </w:t>
      </w:r>
      <w:r w:rsidR="00993361" w:rsidRPr="00244750">
        <w:t xml:space="preserve">ser </w:t>
      </w:r>
      <w:r w:rsidR="004F4DE7" w:rsidRPr="00244750">
        <w:t xml:space="preserve">configurado </w:t>
      </w:r>
      <w:r w:rsidR="00993361" w:rsidRPr="00244750">
        <w:t xml:space="preserve">elementos de controle tais como pinos de entrada e saída, botões, </w:t>
      </w:r>
      <w:proofErr w:type="spellStart"/>
      <w:r w:rsidR="00993361" w:rsidRPr="00244750">
        <w:t>timers</w:t>
      </w:r>
      <w:proofErr w:type="spellEnd"/>
      <w:r w:rsidR="00993361" w:rsidRPr="00244750">
        <w:t>, interrupções, conversor analógico-digital</w:t>
      </w:r>
      <w:r w:rsidR="00CD016C" w:rsidRPr="00244750">
        <w:t xml:space="preserve"> </w:t>
      </w:r>
      <w:r w:rsidR="00993361" w:rsidRPr="00244750">
        <w:t>(ADC), transmissão serial SPI com a memória externa</w:t>
      </w:r>
      <w:r w:rsidR="00CD016C" w:rsidRPr="00244750">
        <w:t xml:space="preserve"> e</w:t>
      </w:r>
      <w:r w:rsidR="00993361" w:rsidRPr="00244750">
        <w:t xml:space="preserve"> inicialização do LCD</w:t>
      </w:r>
      <w:r w:rsidR="00CD016C" w:rsidRPr="00244750">
        <w:t>.</w:t>
      </w:r>
    </w:p>
    <w:p w14:paraId="5B677B55" w14:textId="44375193" w:rsidR="005A1BB6" w:rsidRDefault="005A1BB6" w:rsidP="00244750">
      <w:pPr>
        <w:pStyle w:val="Texto-ABNT"/>
      </w:pPr>
      <w:r w:rsidRPr="00244750">
        <w:tab/>
        <w:t>Pa</w:t>
      </w:r>
      <w:r w:rsidR="0056381E" w:rsidRPr="00244750">
        <w:t xml:space="preserve">ra facilitar as etapas de testes </w:t>
      </w:r>
      <w:r w:rsidR="00277D3B">
        <w:t>d</w:t>
      </w:r>
      <w:r w:rsidR="0056381E" w:rsidRPr="00244750">
        <w:t xml:space="preserve">e </w:t>
      </w:r>
      <w:r w:rsidR="00277D3B">
        <w:t xml:space="preserve">partes do </w:t>
      </w:r>
      <w:r w:rsidR="0056381E" w:rsidRPr="00244750">
        <w:t>programa principa</w:t>
      </w:r>
      <w:r w:rsidR="00277D3B">
        <w:t>l</w:t>
      </w:r>
      <w:r w:rsidR="0056381E" w:rsidRPr="00244750">
        <w:t xml:space="preserve"> foi criado um esquema </w:t>
      </w:r>
      <w:ins w:id="360" w:author="Ricardo Zelenovsky" w:date="2021-11-03T09:23:00Z">
        <w:r w:rsidR="00EC6D12">
          <w:t xml:space="preserve">para operação no que se chamou </w:t>
        </w:r>
      </w:ins>
      <w:r w:rsidR="0056381E" w:rsidRPr="00244750">
        <w:t>de modos. Ao todo</w:t>
      </w:r>
      <w:r w:rsidR="00107F9B">
        <w:t>,</w:t>
      </w:r>
      <w:r w:rsidR="0056381E" w:rsidRPr="00244750">
        <w:t xml:space="preserve"> foram criados vinte modos vazios que no decorrer do tempo foram sendo preenchidos para testes.</w:t>
      </w:r>
      <w:ins w:id="361" w:author="Ricardo Zelenovsky" w:date="2021-11-03T09:23:00Z">
        <w:r w:rsidR="00EC6D12">
          <w:t xml:space="preserve"> Isto permitiu, com o mesmo programa, a execução de vários ensaios sem que acontecesse interferência entre eles.</w:t>
        </w:r>
      </w:ins>
    </w:p>
    <w:p w14:paraId="7DE2C143" w14:textId="77777777" w:rsidR="0018392C" w:rsidRPr="00244750" w:rsidRDefault="0018392C" w:rsidP="00244750">
      <w:pPr>
        <w:pStyle w:val="Texto-ABNT"/>
      </w:pPr>
    </w:p>
    <w:p w14:paraId="3B39C48B" w14:textId="3C6EEB05" w:rsidR="003A097E" w:rsidRDefault="003A097E" w:rsidP="00923BEB">
      <w:pPr>
        <w:pStyle w:val="EstiloLegenda-ABNT"/>
      </w:pPr>
      <w:bookmarkStart w:id="362" w:name="_Ref85119790"/>
      <w:bookmarkStart w:id="363" w:name="_Toc86757848"/>
      <w:r>
        <w:t xml:space="preserve">Quadro </w:t>
      </w:r>
      <w:fldSimple w:instr=" STYLEREF 1 \s ">
        <w:r w:rsidR="00BC390A">
          <w:rPr>
            <w:noProof/>
          </w:rPr>
          <w:t>4</w:t>
        </w:r>
      </w:fldSimple>
      <w:r w:rsidR="00255E6A">
        <w:t>.</w:t>
      </w:r>
      <w:fldSimple w:instr=" SEQ Quadro \* ARABIC \s 1 ">
        <w:r w:rsidR="00BC390A">
          <w:rPr>
            <w:noProof/>
          </w:rPr>
          <w:t>1</w:t>
        </w:r>
      </w:fldSimple>
      <w:bookmarkEnd w:id="362"/>
      <w:r>
        <w:t xml:space="preserve"> - Modos do programa</w:t>
      </w:r>
      <w:bookmarkEnd w:id="363"/>
      <w:ins w:id="364" w:author="Ricardo Zelenovsky" w:date="2021-11-03T09:24:00Z">
        <w:r w:rsidR="00EC6D12">
          <w:t xml:space="preserve"> </w:t>
        </w:r>
        <w:r w:rsidR="00EC6D12" w:rsidRPr="00EC6D12">
          <w:rPr>
            <w:highlight w:val="yellow"/>
            <w:rPrChange w:id="365" w:author="Ricardo Zelenovsky" w:date="2021-11-03T09:24:00Z">
              <w:rPr/>
            </w:rPrChange>
          </w:rPr>
          <w:t>(colocar em 4 colunas)</w:t>
        </w:r>
      </w:ins>
    </w:p>
    <w:tbl>
      <w:tblPr>
        <w:tblStyle w:val="Tabelacomgrade"/>
        <w:tblW w:w="4536" w:type="dxa"/>
        <w:tblInd w:w="2405" w:type="dxa"/>
        <w:tblLook w:val="04A0" w:firstRow="1" w:lastRow="0" w:firstColumn="1" w:lastColumn="0" w:noHBand="0" w:noVBand="1"/>
      </w:tblPr>
      <w:tblGrid>
        <w:gridCol w:w="2167"/>
        <w:gridCol w:w="2369"/>
      </w:tblGrid>
      <w:tr w:rsidR="00565419" w:rsidRPr="00565419" w14:paraId="0728259B" w14:textId="77777777" w:rsidTr="002A0619">
        <w:trPr>
          <w:trHeight w:val="301"/>
        </w:trPr>
        <w:tc>
          <w:tcPr>
            <w:tcW w:w="4536" w:type="dxa"/>
            <w:gridSpan w:val="2"/>
            <w:shd w:val="clear" w:color="auto" w:fill="D0CECE" w:themeFill="background2" w:themeFillShade="E6"/>
          </w:tcPr>
          <w:p w14:paraId="7D3C236E" w14:textId="095A7C1C" w:rsidR="00565419" w:rsidRPr="00565419" w:rsidRDefault="00565419" w:rsidP="00A645B3">
            <w:pPr>
              <w:spacing w:before="119"/>
              <w:jc w:val="center"/>
              <w:rPr>
                <w:rFonts w:ascii="Times New Roman" w:hAnsi="Times New Roman" w:cs="Times New Roman"/>
                <w:bCs/>
                <w:sz w:val="24"/>
                <w:szCs w:val="24"/>
              </w:rPr>
            </w:pPr>
            <w:r w:rsidRPr="00565419">
              <w:rPr>
                <w:rFonts w:ascii="Times New Roman" w:hAnsi="Times New Roman" w:cs="Times New Roman"/>
                <w:bCs/>
                <w:sz w:val="24"/>
                <w:szCs w:val="24"/>
              </w:rPr>
              <w:t>MODOS</w:t>
            </w:r>
          </w:p>
        </w:tc>
      </w:tr>
      <w:tr w:rsidR="00565419" w:rsidRPr="00565419" w14:paraId="0D252A81" w14:textId="77777777" w:rsidTr="003826E3">
        <w:trPr>
          <w:trHeight w:val="301"/>
        </w:trPr>
        <w:tc>
          <w:tcPr>
            <w:tcW w:w="2183" w:type="dxa"/>
          </w:tcPr>
          <w:p w14:paraId="2A375B7D" w14:textId="76BD0EBF" w:rsidR="00565419" w:rsidRPr="00565419" w:rsidRDefault="00565419" w:rsidP="002A0619">
            <w:pPr>
              <w:spacing w:before="119"/>
              <w:jc w:val="center"/>
              <w:rPr>
                <w:rFonts w:ascii="Times New Roman" w:hAnsi="Times New Roman" w:cs="Times New Roman"/>
                <w:bCs/>
                <w:sz w:val="24"/>
                <w:szCs w:val="24"/>
              </w:rPr>
            </w:pPr>
            <w:r w:rsidRPr="00565419">
              <w:rPr>
                <w:rFonts w:ascii="Times New Roman" w:hAnsi="Times New Roman" w:cs="Times New Roman"/>
                <w:bCs/>
                <w:sz w:val="24"/>
                <w:szCs w:val="24"/>
              </w:rPr>
              <w:t>01</w:t>
            </w:r>
          </w:p>
        </w:tc>
        <w:tc>
          <w:tcPr>
            <w:tcW w:w="2353" w:type="dxa"/>
          </w:tcPr>
          <w:p w14:paraId="28BD9C62" w14:textId="6AD8883A" w:rsidR="00565419" w:rsidRPr="00565419" w:rsidRDefault="00565419" w:rsidP="002A0619">
            <w:pPr>
              <w:spacing w:before="119"/>
              <w:jc w:val="center"/>
              <w:rPr>
                <w:rFonts w:ascii="Times New Roman" w:hAnsi="Times New Roman" w:cs="Times New Roman"/>
                <w:bCs/>
                <w:sz w:val="24"/>
                <w:szCs w:val="24"/>
              </w:rPr>
            </w:pPr>
            <w:r>
              <w:rPr>
                <w:rFonts w:ascii="Times New Roman" w:hAnsi="Times New Roman" w:cs="Times New Roman"/>
                <w:bCs/>
                <w:sz w:val="24"/>
                <w:szCs w:val="24"/>
              </w:rPr>
              <w:t>Livre</w:t>
            </w:r>
          </w:p>
        </w:tc>
      </w:tr>
      <w:tr w:rsidR="00565419" w:rsidRPr="00565419" w14:paraId="2044D135" w14:textId="77777777" w:rsidTr="003826E3">
        <w:trPr>
          <w:trHeight w:val="314"/>
        </w:trPr>
        <w:tc>
          <w:tcPr>
            <w:tcW w:w="2183" w:type="dxa"/>
          </w:tcPr>
          <w:p w14:paraId="65DC549A" w14:textId="1A433179" w:rsidR="00565419" w:rsidRPr="00565419" w:rsidRDefault="00565419" w:rsidP="002A0619">
            <w:pPr>
              <w:spacing w:before="119"/>
              <w:jc w:val="center"/>
              <w:rPr>
                <w:rFonts w:ascii="Times New Roman" w:hAnsi="Times New Roman" w:cs="Times New Roman"/>
                <w:bCs/>
                <w:sz w:val="24"/>
                <w:szCs w:val="24"/>
              </w:rPr>
            </w:pPr>
            <w:r w:rsidRPr="00565419">
              <w:rPr>
                <w:rFonts w:ascii="Times New Roman" w:hAnsi="Times New Roman" w:cs="Times New Roman"/>
                <w:bCs/>
                <w:sz w:val="24"/>
                <w:szCs w:val="24"/>
              </w:rPr>
              <w:t>02</w:t>
            </w:r>
          </w:p>
        </w:tc>
        <w:tc>
          <w:tcPr>
            <w:tcW w:w="2353" w:type="dxa"/>
          </w:tcPr>
          <w:p w14:paraId="50A68B8F" w14:textId="3B40DE82" w:rsidR="00565419" w:rsidRPr="00565419" w:rsidRDefault="00565419" w:rsidP="002A0619">
            <w:pPr>
              <w:spacing w:before="119"/>
              <w:jc w:val="center"/>
              <w:rPr>
                <w:rFonts w:ascii="Times New Roman" w:hAnsi="Times New Roman" w:cs="Times New Roman"/>
                <w:bCs/>
                <w:sz w:val="24"/>
                <w:szCs w:val="24"/>
              </w:rPr>
            </w:pPr>
            <w:r>
              <w:rPr>
                <w:rFonts w:ascii="Times New Roman" w:hAnsi="Times New Roman" w:cs="Times New Roman"/>
                <w:bCs/>
                <w:sz w:val="24"/>
                <w:szCs w:val="24"/>
              </w:rPr>
              <w:t>DOA - Apresentação</w:t>
            </w:r>
          </w:p>
        </w:tc>
      </w:tr>
      <w:tr w:rsidR="00565419" w:rsidRPr="00565419" w14:paraId="4DC079BB" w14:textId="77777777" w:rsidTr="003826E3">
        <w:trPr>
          <w:trHeight w:val="301"/>
        </w:trPr>
        <w:tc>
          <w:tcPr>
            <w:tcW w:w="2183" w:type="dxa"/>
          </w:tcPr>
          <w:p w14:paraId="0B1A9315" w14:textId="7E3D8443" w:rsidR="00565419" w:rsidRPr="00565419" w:rsidRDefault="00565419" w:rsidP="002A0619">
            <w:pPr>
              <w:spacing w:before="119"/>
              <w:jc w:val="center"/>
              <w:rPr>
                <w:rFonts w:ascii="Times New Roman" w:hAnsi="Times New Roman" w:cs="Times New Roman"/>
                <w:bCs/>
                <w:sz w:val="24"/>
                <w:szCs w:val="24"/>
              </w:rPr>
            </w:pPr>
            <w:r w:rsidRPr="00565419">
              <w:rPr>
                <w:rFonts w:ascii="Times New Roman" w:hAnsi="Times New Roman" w:cs="Times New Roman"/>
                <w:bCs/>
                <w:sz w:val="24"/>
                <w:szCs w:val="24"/>
              </w:rPr>
              <w:t>03</w:t>
            </w:r>
          </w:p>
        </w:tc>
        <w:tc>
          <w:tcPr>
            <w:tcW w:w="2353" w:type="dxa"/>
          </w:tcPr>
          <w:p w14:paraId="15894248" w14:textId="2D684EFE" w:rsidR="00565419" w:rsidRPr="00565419" w:rsidRDefault="00565419" w:rsidP="002A0619">
            <w:pPr>
              <w:spacing w:before="119"/>
              <w:jc w:val="center"/>
              <w:rPr>
                <w:rFonts w:ascii="Times New Roman" w:hAnsi="Times New Roman" w:cs="Times New Roman"/>
                <w:bCs/>
                <w:sz w:val="24"/>
                <w:szCs w:val="24"/>
              </w:rPr>
            </w:pPr>
            <w:r>
              <w:rPr>
                <w:rFonts w:ascii="Times New Roman" w:hAnsi="Times New Roman" w:cs="Times New Roman"/>
                <w:bCs/>
                <w:sz w:val="24"/>
                <w:szCs w:val="24"/>
              </w:rPr>
              <w:t>Livre</w:t>
            </w:r>
          </w:p>
        </w:tc>
      </w:tr>
      <w:tr w:rsidR="00565419" w:rsidRPr="00565419" w14:paraId="4744E784" w14:textId="77777777" w:rsidTr="003826E3">
        <w:trPr>
          <w:trHeight w:val="301"/>
        </w:trPr>
        <w:tc>
          <w:tcPr>
            <w:tcW w:w="2183" w:type="dxa"/>
          </w:tcPr>
          <w:p w14:paraId="6C0ACFE6" w14:textId="635DE500" w:rsidR="00565419" w:rsidRPr="00565419" w:rsidRDefault="00565419" w:rsidP="002A0619">
            <w:pPr>
              <w:spacing w:before="119"/>
              <w:jc w:val="center"/>
              <w:rPr>
                <w:rFonts w:ascii="Times New Roman" w:hAnsi="Times New Roman" w:cs="Times New Roman"/>
                <w:bCs/>
                <w:sz w:val="24"/>
                <w:szCs w:val="24"/>
              </w:rPr>
            </w:pPr>
            <w:r w:rsidRPr="00565419">
              <w:rPr>
                <w:rFonts w:ascii="Times New Roman" w:hAnsi="Times New Roman" w:cs="Times New Roman"/>
                <w:bCs/>
                <w:sz w:val="24"/>
                <w:szCs w:val="24"/>
              </w:rPr>
              <w:t>04</w:t>
            </w:r>
          </w:p>
        </w:tc>
        <w:tc>
          <w:tcPr>
            <w:tcW w:w="2353" w:type="dxa"/>
          </w:tcPr>
          <w:p w14:paraId="75D6AA01" w14:textId="15AB3A32" w:rsidR="00565419" w:rsidRPr="00565419" w:rsidRDefault="00565419" w:rsidP="002A0619">
            <w:pPr>
              <w:spacing w:before="119"/>
              <w:jc w:val="center"/>
              <w:rPr>
                <w:rFonts w:ascii="Times New Roman" w:hAnsi="Times New Roman" w:cs="Times New Roman"/>
                <w:bCs/>
                <w:sz w:val="24"/>
                <w:szCs w:val="24"/>
              </w:rPr>
            </w:pPr>
            <w:r>
              <w:rPr>
                <w:rFonts w:ascii="Times New Roman" w:hAnsi="Times New Roman" w:cs="Times New Roman"/>
                <w:bCs/>
                <w:sz w:val="24"/>
                <w:szCs w:val="24"/>
              </w:rPr>
              <w:t>Livre</w:t>
            </w:r>
          </w:p>
        </w:tc>
      </w:tr>
      <w:tr w:rsidR="00565419" w:rsidRPr="00565419" w14:paraId="4BD4157C" w14:textId="77777777" w:rsidTr="003826E3">
        <w:trPr>
          <w:trHeight w:val="301"/>
        </w:trPr>
        <w:tc>
          <w:tcPr>
            <w:tcW w:w="2183" w:type="dxa"/>
          </w:tcPr>
          <w:p w14:paraId="3972963C" w14:textId="132A29D2" w:rsidR="00565419" w:rsidRPr="00565419" w:rsidRDefault="00565419" w:rsidP="002A0619">
            <w:pPr>
              <w:spacing w:before="119"/>
              <w:jc w:val="center"/>
              <w:rPr>
                <w:rFonts w:ascii="Times New Roman" w:hAnsi="Times New Roman" w:cs="Times New Roman"/>
                <w:bCs/>
                <w:sz w:val="24"/>
                <w:szCs w:val="24"/>
              </w:rPr>
            </w:pPr>
            <w:r w:rsidRPr="00565419">
              <w:rPr>
                <w:rFonts w:ascii="Times New Roman" w:hAnsi="Times New Roman" w:cs="Times New Roman"/>
                <w:bCs/>
                <w:sz w:val="24"/>
                <w:szCs w:val="24"/>
              </w:rPr>
              <w:t>05</w:t>
            </w:r>
          </w:p>
        </w:tc>
        <w:tc>
          <w:tcPr>
            <w:tcW w:w="2353" w:type="dxa"/>
          </w:tcPr>
          <w:p w14:paraId="7BFA491F" w14:textId="64E4546C" w:rsidR="00565419" w:rsidRPr="00565419" w:rsidRDefault="00565419" w:rsidP="002A0619">
            <w:pPr>
              <w:spacing w:before="119"/>
              <w:jc w:val="center"/>
              <w:rPr>
                <w:rFonts w:ascii="Times New Roman" w:hAnsi="Times New Roman" w:cs="Times New Roman"/>
                <w:bCs/>
                <w:sz w:val="24"/>
                <w:szCs w:val="24"/>
              </w:rPr>
            </w:pPr>
            <w:r>
              <w:rPr>
                <w:rFonts w:ascii="Times New Roman" w:hAnsi="Times New Roman" w:cs="Times New Roman"/>
                <w:bCs/>
                <w:sz w:val="24"/>
                <w:szCs w:val="24"/>
              </w:rPr>
              <w:t>Livre</w:t>
            </w:r>
          </w:p>
        </w:tc>
      </w:tr>
      <w:tr w:rsidR="00565419" w:rsidRPr="00565419" w14:paraId="7962B90A" w14:textId="77777777" w:rsidTr="003826E3">
        <w:trPr>
          <w:trHeight w:val="301"/>
        </w:trPr>
        <w:tc>
          <w:tcPr>
            <w:tcW w:w="2183" w:type="dxa"/>
          </w:tcPr>
          <w:p w14:paraId="22490D31" w14:textId="4E2787A8" w:rsidR="00565419" w:rsidRPr="00565419" w:rsidRDefault="00565419" w:rsidP="002A0619">
            <w:pPr>
              <w:spacing w:before="119"/>
              <w:jc w:val="center"/>
              <w:rPr>
                <w:rFonts w:ascii="Times New Roman" w:hAnsi="Times New Roman" w:cs="Times New Roman"/>
                <w:bCs/>
                <w:sz w:val="24"/>
                <w:szCs w:val="24"/>
              </w:rPr>
            </w:pPr>
            <w:r w:rsidRPr="00565419">
              <w:rPr>
                <w:rFonts w:ascii="Times New Roman" w:hAnsi="Times New Roman" w:cs="Times New Roman"/>
                <w:bCs/>
                <w:sz w:val="24"/>
                <w:szCs w:val="24"/>
              </w:rPr>
              <w:t>06</w:t>
            </w:r>
          </w:p>
        </w:tc>
        <w:tc>
          <w:tcPr>
            <w:tcW w:w="2353" w:type="dxa"/>
          </w:tcPr>
          <w:p w14:paraId="678BCDCA" w14:textId="26879F48" w:rsidR="00565419" w:rsidRPr="00565419" w:rsidRDefault="00565419" w:rsidP="002A0619">
            <w:pPr>
              <w:spacing w:before="119"/>
              <w:jc w:val="center"/>
              <w:rPr>
                <w:rFonts w:ascii="Times New Roman" w:hAnsi="Times New Roman" w:cs="Times New Roman"/>
                <w:bCs/>
                <w:sz w:val="24"/>
                <w:szCs w:val="24"/>
              </w:rPr>
            </w:pPr>
            <w:r>
              <w:rPr>
                <w:rFonts w:ascii="Times New Roman" w:hAnsi="Times New Roman" w:cs="Times New Roman"/>
                <w:bCs/>
                <w:sz w:val="24"/>
                <w:szCs w:val="24"/>
              </w:rPr>
              <w:t>Livre</w:t>
            </w:r>
          </w:p>
        </w:tc>
      </w:tr>
      <w:tr w:rsidR="00565419" w:rsidRPr="00565419" w14:paraId="0392F587" w14:textId="77777777" w:rsidTr="003826E3">
        <w:trPr>
          <w:trHeight w:val="301"/>
        </w:trPr>
        <w:tc>
          <w:tcPr>
            <w:tcW w:w="2183" w:type="dxa"/>
          </w:tcPr>
          <w:p w14:paraId="5B619BBC" w14:textId="61D2C6F7" w:rsidR="00565419" w:rsidRPr="00565419" w:rsidRDefault="00565419" w:rsidP="002A0619">
            <w:pPr>
              <w:spacing w:before="119"/>
              <w:jc w:val="center"/>
              <w:rPr>
                <w:rFonts w:ascii="Times New Roman" w:hAnsi="Times New Roman" w:cs="Times New Roman"/>
                <w:bCs/>
                <w:sz w:val="24"/>
                <w:szCs w:val="24"/>
              </w:rPr>
            </w:pPr>
            <w:r w:rsidRPr="00565419">
              <w:rPr>
                <w:rFonts w:ascii="Times New Roman" w:hAnsi="Times New Roman" w:cs="Times New Roman"/>
                <w:bCs/>
                <w:sz w:val="24"/>
                <w:szCs w:val="24"/>
              </w:rPr>
              <w:t>07</w:t>
            </w:r>
          </w:p>
        </w:tc>
        <w:tc>
          <w:tcPr>
            <w:tcW w:w="2353" w:type="dxa"/>
          </w:tcPr>
          <w:p w14:paraId="4AA052BD" w14:textId="3BF66426" w:rsidR="00565419" w:rsidRPr="00565419" w:rsidRDefault="00565419" w:rsidP="002A0619">
            <w:pPr>
              <w:spacing w:before="119"/>
              <w:jc w:val="center"/>
              <w:rPr>
                <w:rFonts w:ascii="Times New Roman" w:hAnsi="Times New Roman" w:cs="Times New Roman"/>
                <w:bCs/>
                <w:sz w:val="24"/>
                <w:szCs w:val="24"/>
              </w:rPr>
            </w:pPr>
            <w:r>
              <w:rPr>
                <w:rFonts w:ascii="Times New Roman" w:hAnsi="Times New Roman" w:cs="Times New Roman"/>
                <w:bCs/>
                <w:sz w:val="24"/>
                <w:szCs w:val="24"/>
              </w:rPr>
              <w:t>Livre</w:t>
            </w:r>
          </w:p>
        </w:tc>
      </w:tr>
      <w:tr w:rsidR="00565419" w:rsidRPr="00565419" w14:paraId="393FF977" w14:textId="77777777" w:rsidTr="003826E3">
        <w:trPr>
          <w:trHeight w:val="314"/>
        </w:trPr>
        <w:tc>
          <w:tcPr>
            <w:tcW w:w="2183" w:type="dxa"/>
          </w:tcPr>
          <w:p w14:paraId="37E1FFDB" w14:textId="0BEF6138" w:rsidR="00565419" w:rsidRPr="00565419" w:rsidRDefault="00565419" w:rsidP="002A0619">
            <w:pPr>
              <w:spacing w:before="119"/>
              <w:jc w:val="center"/>
              <w:rPr>
                <w:rFonts w:ascii="Times New Roman" w:hAnsi="Times New Roman" w:cs="Times New Roman"/>
                <w:bCs/>
                <w:sz w:val="24"/>
                <w:szCs w:val="24"/>
              </w:rPr>
            </w:pPr>
            <w:r w:rsidRPr="00565419">
              <w:rPr>
                <w:rFonts w:ascii="Times New Roman" w:hAnsi="Times New Roman" w:cs="Times New Roman"/>
                <w:bCs/>
                <w:sz w:val="24"/>
                <w:szCs w:val="24"/>
              </w:rPr>
              <w:t>08</w:t>
            </w:r>
          </w:p>
        </w:tc>
        <w:tc>
          <w:tcPr>
            <w:tcW w:w="2353" w:type="dxa"/>
          </w:tcPr>
          <w:p w14:paraId="742136CB" w14:textId="766CDB38" w:rsidR="00565419" w:rsidRPr="00565419" w:rsidRDefault="00565419" w:rsidP="002A0619">
            <w:pPr>
              <w:spacing w:before="119"/>
              <w:jc w:val="center"/>
              <w:rPr>
                <w:rFonts w:ascii="Times New Roman" w:hAnsi="Times New Roman" w:cs="Times New Roman"/>
                <w:bCs/>
                <w:sz w:val="24"/>
                <w:szCs w:val="24"/>
              </w:rPr>
            </w:pPr>
            <w:r>
              <w:rPr>
                <w:rFonts w:ascii="Times New Roman" w:hAnsi="Times New Roman" w:cs="Times New Roman"/>
                <w:bCs/>
                <w:sz w:val="24"/>
                <w:szCs w:val="24"/>
              </w:rPr>
              <w:t>Livre</w:t>
            </w:r>
          </w:p>
        </w:tc>
      </w:tr>
      <w:tr w:rsidR="00565419" w:rsidRPr="00565419" w14:paraId="2C2DC2A1" w14:textId="77777777" w:rsidTr="003826E3">
        <w:trPr>
          <w:trHeight w:val="301"/>
        </w:trPr>
        <w:tc>
          <w:tcPr>
            <w:tcW w:w="2183" w:type="dxa"/>
          </w:tcPr>
          <w:p w14:paraId="66521D79" w14:textId="0A20A15D" w:rsidR="00565419" w:rsidRPr="00565419" w:rsidRDefault="00565419" w:rsidP="002A0619">
            <w:pPr>
              <w:spacing w:before="119"/>
              <w:jc w:val="center"/>
              <w:rPr>
                <w:rFonts w:ascii="Times New Roman" w:hAnsi="Times New Roman" w:cs="Times New Roman"/>
                <w:bCs/>
                <w:sz w:val="24"/>
                <w:szCs w:val="24"/>
              </w:rPr>
            </w:pPr>
            <w:r w:rsidRPr="00565419">
              <w:rPr>
                <w:rFonts w:ascii="Times New Roman" w:hAnsi="Times New Roman" w:cs="Times New Roman"/>
                <w:bCs/>
                <w:sz w:val="24"/>
                <w:szCs w:val="24"/>
              </w:rPr>
              <w:t>09</w:t>
            </w:r>
          </w:p>
        </w:tc>
        <w:tc>
          <w:tcPr>
            <w:tcW w:w="2353" w:type="dxa"/>
          </w:tcPr>
          <w:p w14:paraId="7741A397" w14:textId="4922F63E" w:rsidR="00565419" w:rsidRPr="00565419" w:rsidRDefault="00565419" w:rsidP="002A0619">
            <w:pPr>
              <w:spacing w:before="119"/>
              <w:jc w:val="center"/>
              <w:rPr>
                <w:rFonts w:ascii="Times New Roman" w:hAnsi="Times New Roman" w:cs="Times New Roman"/>
                <w:bCs/>
                <w:sz w:val="24"/>
                <w:szCs w:val="24"/>
              </w:rPr>
            </w:pPr>
            <w:r>
              <w:rPr>
                <w:rFonts w:ascii="Times New Roman" w:hAnsi="Times New Roman" w:cs="Times New Roman"/>
                <w:bCs/>
                <w:sz w:val="24"/>
                <w:szCs w:val="24"/>
              </w:rPr>
              <w:t>Livre</w:t>
            </w:r>
          </w:p>
        </w:tc>
      </w:tr>
      <w:tr w:rsidR="00565419" w:rsidRPr="00565419" w14:paraId="0B3FFBCC" w14:textId="77777777" w:rsidTr="003826E3">
        <w:trPr>
          <w:trHeight w:val="301"/>
        </w:trPr>
        <w:tc>
          <w:tcPr>
            <w:tcW w:w="2183" w:type="dxa"/>
          </w:tcPr>
          <w:p w14:paraId="72906E2E" w14:textId="1206F54A" w:rsidR="00565419" w:rsidRPr="00565419" w:rsidRDefault="00565419" w:rsidP="002A0619">
            <w:pPr>
              <w:spacing w:before="119"/>
              <w:jc w:val="center"/>
              <w:rPr>
                <w:rFonts w:ascii="Times New Roman" w:hAnsi="Times New Roman" w:cs="Times New Roman"/>
                <w:bCs/>
                <w:sz w:val="24"/>
                <w:szCs w:val="24"/>
              </w:rPr>
            </w:pPr>
            <w:r w:rsidRPr="00565419">
              <w:rPr>
                <w:rFonts w:ascii="Times New Roman" w:hAnsi="Times New Roman" w:cs="Times New Roman"/>
                <w:bCs/>
                <w:sz w:val="24"/>
                <w:szCs w:val="24"/>
              </w:rPr>
              <w:t>10</w:t>
            </w:r>
          </w:p>
        </w:tc>
        <w:tc>
          <w:tcPr>
            <w:tcW w:w="2353" w:type="dxa"/>
          </w:tcPr>
          <w:p w14:paraId="29DFD6CB" w14:textId="29C2CA74" w:rsidR="00565419" w:rsidRPr="00565419" w:rsidRDefault="00565419" w:rsidP="002A0619">
            <w:pPr>
              <w:spacing w:before="119"/>
              <w:jc w:val="center"/>
              <w:rPr>
                <w:rFonts w:ascii="Times New Roman" w:hAnsi="Times New Roman" w:cs="Times New Roman"/>
                <w:bCs/>
                <w:sz w:val="24"/>
                <w:szCs w:val="24"/>
              </w:rPr>
            </w:pPr>
            <w:r>
              <w:rPr>
                <w:rFonts w:ascii="Times New Roman" w:hAnsi="Times New Roman" w:cs="Times New Roman"/>
                <w:bCs/>
                <w:sz w:val="24"/>
                <w:szCs w:val="24"/>
              </w:rPr>
              <w:t>Leds</w:t>
            </w:r>
          </w:p>
        </w:tc>
      </w:tr>
      <w:tr w:rsidR="00565419" w:rsidRPr="00565419" w14:paraId="36DBE871" w14:textId="77777777" w:rsidTr="003826E3">
        <w:trPr>
          <w:trHeight w:val="301"/>
        </w:trPr>
        <w:tc>
          <w:tcPr>
            <w:tcW w:w="2183" w:type="dxa"/>
          </w:tcPr>
          <w:p w14:paraId="30AB709D" w14:textId="12627F75" w:rsidR="00565419" w:rsidRPr="00565419" w:rsidRDefault="00565419" w:rsidP="002A0619">
            <w:pPr>
              <w:spacing w:before="119"/>
              <w:jc w:val="center"/>
              <w:rPr>
                <w:rFonts w:ascii="Times New Roman" w:hAnsi="Times New Roman" w:cs="Times New Roman"/>
                <w:bCs/>
                <w:sz w:val="24"/>
                <w:szCs w:val="24"/>
              </w:rPr>
            </w:pPr>
            <w:r w:rsidRPr="00565419">
              <w:rPr>
                <w:rFonts w:ascii="Times New Roman" w:hAnsi="Times New Roman" w:cs="Times New Roman"/>
                <w:bCs/>
                <w:sz w:val="24"/>
                <w:szCs w:val="24"/>
              </w:rPr>
              <w:t>11</w:t>
            </w:r>
          </w:p>
        </w:tc>
        <w:tc>
          <w:tcPr>
            <w:tcW w:w="2353" w:type="dxa"/>
          </w:tcPr>
          <w:p w14:paraId="3C0C1705" w14:textId="023204CD" w:rsidR="00565419" w:rsidRPr="00565419" w:rsidRDefault="00565419" w:rsidP="002A0619">
            <w:pPr>
              <w:spacing w:before="119"/>
              <w:jc w:val="center"/>
              <w:rPr>
                <w:rFonts w:ascii="Times New Roman" w:hAnsi="Times New Roman" w:cs="Times New Roman"/>
                <w:bCs/>
                <w:sz w:val="24"/>
                <w:szCs w:val="24"/>
              </w:rPr>
            </w:pPr>
            <w:r>
              <w:rPr>
                <w:rFonts w:ascii="Times New Roman" w:hAnsi="Times New Roman" w:cs="Times New Roman"/>
                <w:bCs/>
                <w:sz w:val="24"/>
                <w:szCs w:val="24"/>
              </w:rPr>
              <w:t>Chaves</w:t>
            </w:r>
          </w:p>
        </w:tc>
      </w:tr>
      <w:tr w:rsidR="00565419" w:rsidRPr="00565419" w14:paraId="2C7D31D5" w14:textId="77777777" w:rsidTr="003826E3">
        <w:trPr>
          <w:trHeight w:val="301"/>
        </w:trPr>
        <w:tc>
          <w:tcPr>
            <w:tcW w:w="2183" w:type="dxa"/>
          </w:tcPr>
          <w:p w14:paraId="2D7117C9" w14:textId="59399E2A" w:rsidR="00565419" w:rsidRPr="00565419" w:rsidRDefault="00565419" w:rsidP="002A0619">
            <w:pPr>
              <w:spacing w:before="119"/>
              <w:jc w:val="center"/>
              <w:rPr>
                <w:rFonts w:ascii="Times New Roman" w:hAnsi="Times New Roman" w:cs="Times New Roman"/>
                <w:bCs/>
                <w:sz w:val="24"/>
                <w:szCs w:val="24"/>
              </w:rPr>
            </w:pPr>
            <w:r w:rsidRPr="00565419">
              <w:rPr>
                <w:rFonts w:ascii="Times New Roman" w:hAnsi="Times New Roman" w:cs="Times New Roman"/>
                <w:bCs/>
                <w:sz w:val="24"/>
                <w:szCs w:val="24"/>
              </w:rPr>
              <w:lastRenderedPageBreak/>
              <w:t>12</w:t>
            </w:r>
          </w:p>
        </w:tc>
        <w:tc>
          <w:tcPr>
            <w:tcW w:w="2353" w:type="dxa"/>
          </w:tcPr>
          <w:p w14:paraId="66AA409A" w14:textId="0457A1DB" w:rsidR="00565419" w:rsidRPr="00565419" w:rsidRDefault="00565419" w:rsidP="002A0619">
            <w:pPr>
              <w:spacing w:before="119"/>
              <w:jc w:val="center"/>
              <w:rPr>
                <w:rFonts w:ascii="Times New Roman" w:hAnsi="Times New Roman" w:cs="Times New Roman"/>
                <w:bCs/>
                <w:sz w:val="24"/>
                <w:szCs w:val="24"/>
              </w:rPr>
            </w:pPr>
            <w:r>
              <w:rPr>
                <w:rFonts w:ascii="Times New Roman" w:hAnsi="Times New Roman" w:cs="Times New Roman"/>
                <w:bCs/>
                <w:sz w:val="24"/>
                <w:szCs w:val="24"/>
              </w:rPr>
              <w:t>HC-05 (Incompleto)</w:t>
            </w:r>
          </w:p>
        </w:tc>
      </w:tr>
      <w:tr w:rsidR="00565419" w:rsidRPr="00565419" w14:paraId="5B281379" w14:textId="77777777" w:rsidTr="003826E3">
        <w:trPr>
          <w:trHeight w:val="314"/>
        </w:trPr>
        <w:tc>
          <w:tcPr>
            <w:tcW w:w="2183" w:type="dxa"/>
          </w:tcPr>
          <w:p w14:paraId="59ED82B5" w14:textId="468D9FE7" w:rsidR="00565419" w:rsidRPr="00565419" w:rsidRDefault="00565419" w:rsidP="002A0619">
            <w:pPr>
              <w:spacing w:before="119"/>
              <w:jc w:val="center"/>
              <w:rPr>
                <w:rFonts w:ascii="Times New Roman" w:hAnsi="Times New Roman" w:cs="Times New Roman"/>
                <w:bCs/>
                <w:sz w:val="24"/>
                <w:szCs w:val="24"/>
              </w:rPr>
            </w:pPr>
            <w:r w:rsidRPr="00565419">
              <w:rPr>
                <w:rFonts w:ascii="Times New Roman" w:hAnsi="Times New Roman" w:cs="Times New Roman"/>
                <w:bCs/>
                <w:sz w:val="24"/>
                <w:szCs w:val="24"/>
              </w:rPr>
              <w:t>13</w:t>
            </w:r>
          </w:p>
        </w:tc>
        <w:tc>
          <w:tcPr>
            <w:tcW w:w="2353" w:type="dxa"/>
          </w:tcPr>
          <w:p w14:paraId="07BC3ACA" w14:textId="2BC609CC" w:rsidR="00565419" w:rsidRPr="00565419" w:rsidRDefault="00565419" w:rsidP="002A0619">
            <w:pPr>
              <w:spacing w:before="119"/>
              <w:jc w:val="center"/>
              <w:rPr>
                <w:rFonts w:ascii="Times New Roman" w:hAnsi="Times New Roman" w:cs="Times New Roman"/>
                <w:bCs/>
                <w:sz w:val="24"/>
                <w:szCs w:val="24"/>
              </w:rPr>
            </w:pPr>
            <w:r>
              <w:rPr>
                <w:rFonts w:ascii="Times New Roman" w:hAnsi="Times New Roman" w:cs="Times New Roman"/>
                <w:bCs/>
                <w:sz w:val="24"/>
                <w:szCs w:val="24"/>
              </w:rPr>
              <w:t>SRAM</w:t>
            </w:r>
          </w:p>
        </w:tc>
      </w:tr>
      <w:tr w:rsidR="00565419" w:rsidRPr="00565419" w14:paraId="250D5938" w14:textId="77777777" w:rsidTr="003826E3">
        <w:trPr>
          <w:trHeight w:val="301"/>
        </w:trPr>
        <w:tc>
          <w:tcPr>
            <w:tcW w:w="2183" w:type="dxa"/>
          </w:tcPr>
          <w:p w14:paraId="2B7FFCB9" w14:textId="1D0B661D" w:rsidR="00565419" w:rsidRPr="00565419" w:rsidRDefault="00565419" w:rsidP="002A0619">
            <w:pPr>
              <w:spacing w:before="119"/>
              <w:jc w:val="center"/>
              <w:rPr>
                <w:rFonts w:ascii="Times New Roman" w:hAnsi="Times New Roman" w:cs="Times New Roman"/>
                <w:bCs/>
                <w:sz w:val="24"/>
                <w:szCs w:val="24"/>
              </w:rPr>
            </w:pPr>
            <w:r w:rsidRPr="00565419">
              <w:rPr>
                <w:rFonts w:ascii="Times New Roman" w:hAnsi="Times New Roman" w:cs="Times New Roman"/>
                <w:bCs/>
                <w:sz w:val="24"/>
                <w:szCs w:val="24"/>
              </w:rPr>
              <w:t>14</w:t>
            </w:r>
          </w:p>
        </w:tc>
        <w:tc>
          <w:tcPr>
            <w:tcW w:w="2353" w:type="dxa"/>
          </w:tcPr>
          <w:p w14:paraId="680F1108" w14:textId="78886466" w:rsidR="00565419" w:rsidRPr="00565419" w:rsidRDefault="00565419" w:rsidP="002A0619">
            <w:pPr>
              <w:spacing w:before="119"/>
              <w:jc w:val="center"/>
              <w:rPr>
                <w:rFonts w:ascii="Times New Roman" w:hAnsi="Times New Roman" w:cs="Times New Roman"/>
                <w:bCs/>
                <w:sz w:val="24"/>
                <w:szCs w:val="24"/>
              </w:rPr>
            </w:pPr>
            <w:r>
              <w:rPr>
                <w:rFonts w:ascii="Times New Roman" w:hAnsi="Times New Roman" w:cs="Times New Roman"/>
                <w:bCs/>
                <w:sz w:val="24"/>
                <w:szCs w:val="24"/>
              </w:rPr>
              <w:t>Energia</w:t>
            </w:r>
          </w:p>
        </w:tc>
      </w:tr>
      <w:tr w:rsidR="00565419" w:rsidRPr="00565419" w14:paraId="5A2D297E" w14:textId="77777777" w:rsidTr="003826E3">
        <w:trPr>
          <w:trHeight w:val="301"/>
        </w:trPr>
        <w:tc>
          <w:tcPr>
            <w:tcW w:w="2183" w:type="dxa"/>
          </w:tcPr>
          <w:p w14:paraId="0C246FBF" w14:textId="4E1ECA88" w:rsidR="00565419" w:rsidRPr="00565419" w:rsidRDefault="00565419" w:rsidP="002A0619">
            <w:pPr>
              <w:spacing w:before="119"/>
              <w:jc w:val="center"/>
              <w:rPr>
                <w:rFonts w:ascii="Times New Roman" w:hAnsi="Times New Roman" w:cs="Times New Roman"/>
                <w:bCs/>
                <w:sz w:val="24"/>
                <w:szCs w:val="24"/>
              </w:rPr>
            </w:pPr>
            <w:r w:rsidRPr="00565419">
              <w:rPr>
                <w:rFonts w:ascii="Times New Roman" w:hAnsi="Times New Roman" w:cs="Times New Roman"/>
                <w:bCs/>
                <w:sz w:val="24"/>
                <w:szCs w:val="24"/>
              </w:rPr>
              <w:t>15</w:t>
            </w:r>
          </w:p>
        </w:tc>
        <w:tc>
          <w:tcPr>
            <w:tcW w:w="2353" w:type="dxa"/>
          </w:tcPr>
          <w:p w14:paraId="6CDFA0EA" w14:textId="382E2FBF" w:rsidR="00565419" w:rsidRPr="00565419" w:rsidRDefault="00E36BF0" w:rsidP="002A0619">
            <w:pPr>
              <w:spacing w:before="119"/>
              <w:jc w:val="center"/>
              <w:rPr>
                <w:rFonts w:ascii="Times New Roman" w:hAnsi="Times New Roman" w:cs="Times New Roman"/>
                <w:bCs/>
                <w:sz w:val="24"/>
                <w:szCs w:val="24"/>
              </w:rPr>
            </w:pPr>
            <w:proofErr w:type="spellStart"/>
            <w:r w:rsidRPr="00E36BF0">
              <w:rPr>
                <w:rFonts w:ascii="Times New Roman" w:hAnsi="Times New Roman" w:cs="Times New Roman"/>
                <w:bCs/>
                <w:sz w:val="24"/>
                <w:szCs w:val="24"/>
              </w:rPr>
              <w:t>ADC+DMA+Matlab</w:t>
            </w:r>
            <w:proofErr w:type="spellEnd"/>
            <w:r w:rsidRPr="00E36BF0">
              <w:rPr>
                <w:rFonts w:ascii="Times New Roman" w:hAnsi="Times New Roman" w:cs="Times New Roman"/>
                <w:bCs/>
                <w:sz w:val="24"/>
                <w:szCs w:val="24"/>
              </w:rPr>
              <w:t>+</w:t>
            </w:r>
            <w:r>
              <w:rPr>
                <w:rFonts w:ascii="Times New Roman" w:hAnsi="Times New Roman" w:cs="Times New Roman"/>
                <w:bCs/>
                <w:sz w:val="24"/>
                <w:szCs w:val="24"/>
              </w:rPr>
              <w:t xml:space="preserve"> Sinal </w:t>
            </w:r>
            <w:r w:rsidRPr="00E36BF0">
              <w:rPr>
                <w:rFonts w:ascii="Times New Roman" w:hAnsi="Times New Roman" w:cs="Times New Roman"/>
                <w:bCs/>
                <w:sz w:val="24"/>
                <w:szCs w:val="24"/>
              </w:rPr>
              <w:t>Triangular</w:t>
            </w:r>
          </w:p>
        </w:tc>
      </w:tr>
      <w:tr w:rsidR="00565419" w:rsidRPr="00565419" w14:paraId="2B4F1CC5" w14:textId="77777777" w:rsidTr="003826E3">
        <w:trPr>
          <w:trHeight w:val="301"/>
        </w:trPr>
        <w:tc>
          <w:tcPr>
            <w:tcW w:w="2183" w:type="dxa"/>
          </w:tcPr>
          <w:p w14:paraId="119DA39D" w14:textId="3D3C6299" w:rsidR="00565419" w:rsidRPr="00565419" w:rsidRDefault="00565419" w:rsidP="002A0619">
            <w:pPr>
              <w:spacing w:before="119"/>
              <w:jc w:val="center"/>
              <w:rPr>
                <w:rFonts w:ascii="Times New Roman" w:hAnsi="Times New Roman" w:cs="Times New Roman"/>
                <w:bCs/>
                <w:sz w:val="24"/>
                <w:szCs w:val="24"/>
              </w:rPr>
            </w:pPr>
            <w:r w:rsidRPr="00565419">
              <w:rPr>
                <w:rFonts w:ascii="Times New Roman" w:hAnsi="Times New Roman" w:cs="Times New Roman"/>
                <w:bCs/>
                <w:sz w:val="24"/>
                <w:szCs w:val="24"/>
              </w:rPr>
              <w:t>16</w:t>
            </w:r>
          </w:p>
        </w:tc>
        <w:tc>
          <w:tcPr>
            <w:tcW w:w="2353" w:type="dxa"/>
          </w:tcPr>
          <w:p w14:paraId="679A7388" w14:textId="0497D96B" w:rsidR="00565419" w:rsidRPr="00565419" w:rsidRDefault="00565419" w:rsidP="002A0619">
            <w:pPr>
              <w:spacing w:before="119"/>
              <w:jc w:val="center"/>
              <w:rPr>
                <w:rFonts w:ascii="Times New Roman" w:hAnsi="Times New Roman" w:cs="Times New Roman"/>
                <w:bCs/>
                <w:sz w:val="24"/>
                <w:szCs w:val="24"/>
              </w:rPr>
            </w:pPr>
            <w:r>
              <w:rPr>
                <w:rFonts w:ascii="Times New Roman" w:hAnsi="Times New Roman" w:cs="Times New Roman"/>
                <w:bCs/>
                <w:sz w:val="24"/>
                <w:szCs w:val="24"/>
              </w:rPr>
              <w:t>Seriais</w:t>
            </w:r>
          </w:p>
        </w:tc>
      </w:tr>
      <w:tr w:rsidR="00565419" w:rsidRPr="00565419" w14:paraId="45ED669C" w14:textId="77777777" w:rsidTr="003826E3">
        <w:trPr>
          <w:trHeight w:val="301"/>
        </w:trPr>
        <w:tc>
          <w:tcPr>
            <w:tcW w:w="2183" w:type="dxa"/>
          </w:tcPr>
          <w:p w14:paraId="150F8EC8" w14:textId="0E2CB51E" w:rsidR="00565419" w:rsidRPr="00565419" w:rsidRDefault="00565419" w:rsidP="002A0619">
            <w:pPr>
              <w:spacing w:before="119"/>
              <w:jc w:val="center"/>
              <w:rPr>
                <w:rFonts w:ascii="Times New Roman" w:hAnsi="Times New Roman" w:cs="Times New Roman"/>
                <w:bCs/>
                <w:sz w:val="24"/>
                <w:szCs w:val="24"/>
              </w:rPr>
            </w:pPr>
            <w:r w:rsidRPr="00565419">
              <w:rPr>
                <w:rFonts w:ascii="Times New Roman" w:hAnsi="Times New Roman" w:cs="Times New Roman"/>
                <w:bCs/>
                <w:sz w:val="24"/>
                <w:szCs w:val="24"/>
              </w:rPr>
              <w:t>17</w:t>
            </w:r>
          </w:p>
        </w:tc>
        <w:tc>
          <w:tcPr>
            <w:tcW w:w="2353" w:type="dxa"/>
          </w:tcPr>
          <w:p w14:paraId="10E540A3" w14:textId="3E5B5FD5" w:rsidR="00565419" w:rsidRPr="00565419" w:rsidRDefault="00565419" w:rsidP="002A0619">
            <w:pPr>
              <w:spacing w:before="119"/>
              <w:jc w:val="center"/>
              <w:rPr>
                <w:rFonts w:ascii="Times New Roman" w:hAnsi="Times New Roman" w:cs="Times New Roman"/>
                <w:bCs/>
                <w:sz w:val="24"/>
                <w:szCs w:val="24"/>
              </w:rPr>
            </w:pPr>
            <w:r>
              <w:rPr>
                <w:rFonts w:ascii="Times New Roman" w:hAnsi="Times New Roman" w:cs="Times New Roman"/>
                <w:bCs/>
                <w:sz w:val="24"/>
                <w:szCs w:val="24"/>
              </w:rPr>
              <w:t>Serial por DMA</w:t>
            </w:r>
          </w:p>
        </w:tc>
      </w:tr>
      <w:tr w:rsidR="00565419" w:rsidRPr="00565419" w14:paraId="29CA2714" w14:textId="77777777" w:rsidTr="003826E3">
        <w:trPr>
          <w:trHeight w:val="314"/>
        </w:trPr>
        <w:tc>
          <w:tcPr>
            <w:tcW w:w="2183" w:type="dxa"/>
          </w:tcPr>
          <w:p w14:paraId="3F864DC2" w14:textId="29AFD080" w:rsidR="00565419" w:rsidRPr="00565419" w:rsidRDefault="00565419" w:rsidP="002A0619">
            <w:pPr>
              <w:spacing w:before="119"/>
              <w:jc w:val="center"/>
              <w:rPr>
                <w:rFonts w:ascii="Times New Roman" w:hAnsi="Times New Roman" w:cs="Times New Roman"/>
                <w:bCs/>
                <w:sz w:val="24"/>
                <w:szCs w:val="24"/>
              </w:rPr>
            </w:pPr>
            <w:r w:rsidRPr="00565419">
              <w:rPr>
                <w:rFonts w:ascii="Times New Roman" w:hAnsi="Times New Roman" w:cs="Times New Roman"/>
                <w:bCs/>
                <w:sz w:val="24"/>
                <w:szCs w:val="24"/>
              </w:rPr>
              <w:t>18</w:t>
            </w:r>
          </w:p>
        </w:tc>
        <w:tc>
          <w:tcPr>
            <w:tcW w:w="2353" w:type="dxa"/>
          </w:tcPr>
          <w:p w14:paraId="1E61D236" w14:textId="5D4D8EF3" w:rsidR="00565419" w:rsidRPr="00565419" w:rsidRDefault="00565419" w:rsidP="002A0619">
            <w:pPr>
              <w:spacing w:before="119"/>
              <w:jc w:val="center"/>
              <w:rPr>
                <w:rFonts w:ascii="Times New Roman" w:hAnsi="Times New Roman" w:cs="Times New Roman"/>
                <w:bCs/>
                <w:sz w:val="24"/>
                <w:szCs w:val="24"/>
              </w:rPr>
            </w:pPr>
            <w:r>
              <w:rPr>
                <w:rFonts w:ascii="Times New Roman" w:hAnsi="Times New Roman" w:cs="Times New Roman"/>
                <w:bCs/>
                <w:sz w:val="24"/>
                <w:szCs w:val="24"/>
              </w:rPr>
              <w:t>Livre</w:t>
            </w:r>
          </w:p>
        </w:tc>
      </w:tr>
      <w:tr w:rsidR="00565419" w:rsidRPr="00565419" w14:paraId="21ED95BC" w14:textId="77777777" w:rsidTr="003826E3">
        <w:trPr>
          <w:trHeight w:val="301"/>
        </w:trPr>
        <w:tc>
          <w:tcPr>
            <w:tcW w:w="2183" w:type="dxa"/>
          </w:tcPr>
          <w:p w14:paraId="4B49EC5A" w14:textId="6F15C0A0" w:rsidR="00565419" w:rsidRPr="00565419" w:rsidRDefault="00565419" w:rsidP="002A0619">
            <w:pPr>
              <w:spacing w:before="119"/>
              <w:jc w:val="center"/>
              <w:rPr>
                <w:rFonts w:ascii="Times New Roman" w:hAnsi="Times New Roman" w:cs="Times New Roman"/>
                <w:bCs/>
                <w:sz w:val="24"/>
                <w:szCs w:val="24"/>
              </w:rPr>
            </w:pPr>
            <w:r w:rsidRPr="00565419">
              <w:rPr>
                <w:rFonts w:ascii="Times New Roman" w:hAnsi="Times New Roman" w:cs="Times New Roman"/>
                <w:bCs/>
                <w:sz w:val="24"/>
                <w:szCs w:val="24"/>
              </w:rPr>
              <w:t>19</w:t>
            </w:r>
          </w:p>
        </w:tc>
        <w:tc>
          <w:tcPr>
            <w:tcW w:w="2353" w:type="dxa"/>
          </w:tcPr>
          <w:p w14:paraId="6DFD1A79" w14:textId="74182080" w:rsidR="00565419" w:rsidRPr="00565419" w:rsidRDefault="00E91777" w:rsidP="002A0619">
            <w:pPr>
              <w:spacing w:before="119"/>
              <w:jc w:val="center"/>
              <w:rPr>
                <w:rFonts w:ascii="Times New Roman" w:hAnsi="Times New Roman" w:cs="Times New Roman"/>
                <w:bCs/>
                <w:sz w:val="24"/>
                <w:szCs w:val="24"/>
              </w:rPr>
            </w:pPr>
            <w:r>
              <w:rPr>
                <w:rFonts w:ascii="Times New Roman" w:hAnsi="Times New Roman" w:cs="Times New Roman"/>
                <w:bCs/>
                <w:sz w:val="24"/>
                <w:szCs w:val="24"/>
              </w:rPr>
              <w:t>Teste das funções de escrita na memória</w:t>
            </w:r>
          </w:p>
        </w:tc>
      </w:tr>
      <w:tr w:rsidR="00565419" w:rsidRPr="00565419" w14:paraId="6A9EBCA8" w14:textId="77777777" w:rsidTr="003826E3">
        <w:trPr>
          <w:trHeight w:val="77"/>
        </w:trPr>
        <w:tc>
          <w:tcPr>
            <w:tcW w:w="2183" w:type="dxa"/>
          </w:tcPr>
          <w:p w14:paraId="329617DA" w14:textId="7B3B9D0D" w:rsidR="00565419" w:rsidRPr="00565419" w:rsidRDefault="00565419" w:rsidP="002A0619">
            <w:pPr>
              <w:spacing w:before="119"/>
              <w:jc w:val="center"/>
              <w:rPr>
                <w:rFonts w:ascii="Times New Roman" w:hAnsi="Times New Roman" w:cs="Times New Roman"/>
                <w:bCs/>
                <w:sz w:val="24"/>
                <w:szCs w:val="24"/>
              </w:rPr>
            </w:pPr>
            <w:r w:rsidRPr="00565419">
              <w:rPr>
                <w:rFonts w:ascii="Times New Roman" w:hAnsi="Times New Roman" w:cs="Times New Roman"/>
                <w:bCs/>
                <w:sz w:val="24"/>
                <w:szCs w:val="24"/>
              </w:rPr>
              <w:t>20</w:t>
            </w:r>
          </w:p>
        </w:tc>
        <w:tc>
          <w:tcPr>
            <w:tcW w:w="2353" w:type="dxa"/>
          </w:tcPr>
          <w:p w14:paraId="431DD5C5" w14:textId="3F7A49E6" w:rsidR="00565419" w:rsidRPr="00565419" w:rsidRDefault="00565419" w:rsidP="002A0619">
            <w:pPr>
              <w:spacing w:before="119"/>
              <w:jc w:val="center"/>
              <w:rPr>
                <w:rFonts w:ascii="Times New Roman" w:hAnsi="Times New Roman" w:cs="Times New Roman"/>
                <w:bCs/>
                <w:sz w:val="24"/>
                <w:szCs w:val="24"/>
              </w:rPr>
            </w:pPr>
            <w:r>
              <w:rPr>
                <w:rFonts w:ascii="Times New Roman" w:hAnsi="Times New Roman" w:cs="Times New Roman"/>
                <w:bCs/>
                <w:sz w:val="24"/>
                <w:szCs w:val="24"/>
              </w:rPr>
              <w:t>DOA com MATLAB</w:t>
            </w:r>
          </w:p>
        </w:tc>
      </w:tr>
    </w:tbl>
    <w:p w14:paraId="3C037482" w14:textId="77777777" w:rsidR="00565419" w:rsidRDefault="00565419" w:rsidP="004F4DE7">
      <w:pPr>
        <w:spacing w:before="119"/>
        <w:jc w:val="both"/>
        <w:rPr>
          <w:rFonts w:ascii="Times New Roman" w:hAnsi="Times New Roman" w:cs="Times New Roman"/>
          <w:bCs/>
          <w:sz w:val="24"/>
          <w:szCs w:val="24"/>
        </w:rPr>
      </w:pPr>
    </w:p>
    <w:p w14:paraId="3B95577A" w14:textId="3763C9A9" w:rsidR="0056381E" w:rsidRDefault="0056381E" w:rsidP="00366478">
      <w:pPr>
        <w:pStyle w:val="Texto-ABNT"/>
      </w:pPr>
      <w:r>
        <w:tab/>
      </w:r>
      <w:r w:rsidR="002463AF" w:rsidRPr="00244750">
        <w:t xml:space="preserve">Os modos </w:t>
      </w:r>
      <w:r w:rsidR="002463AF">
        <w:t>são acessados por meio do envio de seu respectivo número pelo Bluetooth via terminal serial</w:t>
      </w:r>
      <w:r w:rsidR="0063064F">
        <w:t xml:space="preserve">, no caso desse trabalho foi utilizado o </w:t>
      </w:r>
      <w:proofErr w:type="gramStart"/>
      <w:r w:rsidR="0063064F">
        <w:t xml:space="preserve">terminal  </w:t>
      </w:r>
      <w:proofErr w:type="spellStart"/>
      <w:r w:rsidR="0063064F">
        <w:t>Tera</w:t>
      </w:r>
      <w:proofErr w:type="spellEnd"/>
      <w:proofErr w:type="gramEnd"/>
      <w:r w:rsidR="0063064F">
        <w:t xml:space="preserve"> </w:t>
      </w:r>
      <w:proofErr w:type="spellStart"/>
      <w:r w:rsidR="0063064F">
        <w:t>Term</w:t>
      </w:r>
      <w:proofErr w:type="spellEnd"/>
      <w:r w:rsidR="0063064F">
        <w:rPr>
          <w:rStyle w:val="Refdenotaderodap"/>
          <w:bCs w:val="0"/>
        </w:rPr>
        <w:footnoteReference w:id="6"/>
      </w:r>
      <w:r w:rsidR="002463AF">
        <w:t xml:space="preserve">. </w:t>
      </w:r>
    </w:p>
    <w:p w14:paraId="287CBC4A" w14:textId="08A73B79" w:rsidR="00366478" w:rsidRDefault="00366478" w:rsidP="00366478">
      <w:pPr>
        <w:pStyle w:val="Texto-ABNT"/>
      </w:pPr>
      <w:r>
        <w:tab/>
        <w:t xml:space="preserve">Para que o processo de conversão analógico-digital tenha maior velocidade, foi feito a configuração do conversor A/D </w:t>
      </w:r>
      <w:r w:rsidR="00540C32">
        <w:t>de modo a</w:t>
      </w:r>
      <w:r>
        <w:t xml:space="preserve"> </w:t>
      </w:r>
      <w:r w:rsidR="00540C32">
        <w:t xml:space="preserve">usar </w:t>
      </w:r>
      <w:r>
        <w:t xml:space="preserve">o recurso de DMA (do inglês, Direct </w:t>
      </w:r>
      <w:proofErr w:type="spellStart"/>
      <w:r>
        <w:t>Memory</w:t>
      </w:r>
      <w:proofErr w:type="spellEnd"/>
      <w:r>
        <w:t xml:space="preserve"> Access). Dessa forma, o conversor fará a digitalização do sinal recebido, salvando-o diretamente na memória do MSP. O controlador de DMA libera o barramento da CPU e permite armazenar diretamente o valor digitalizado na memória do MSP sem a necessidade de usar a CPU para essa tarefa. Além de configurarmos o modo de operação de cada um desses recursos, configurarmos os </w:t>
      </w:r>
      <w:proofErr w:type="spellStart"/>
      <w:r>
        <w:t>timers</w:t>
      </w:r>
      <w:proofErr w:type="spellEnd"/>
      <w:r>
        <w:t xml:space="preserve"> TA0.1 para a operação do conversor A/D e do DMA.</w:t>
      </w:r>
    </w:p>
    <w:p w14:paraId="354EA3E3" w14:textId="25D12B2F" w:rsidR="00366478" w:rsidRPr="00366478" w:rsidRDefault="00366478" w:rsidP="00897B42">
      <w:pPr>
        <w:pStyle w:val="Texto-ABNT"/>
      </w:pPr>
      <w:r>
        <w:tab/>
        <w:t xml:space="preserve">Para a apresentação de etapas de processamento e estimativa final </w:t>
      </w:r>
      <w:r w:rsidR="00897B42">
        <w:t>da direção de chegada do sinal sonoro</w:t>
      </w:r>
      <w:r>
        <w:t>, realizamos a configuração de um LCD.</w:t>
      </w:r>
      <w:r w:rsidR="00897B42">
        <w:t xml:space="preserve"> Tal periférico se comunica usando protocolo I²C com o MSP430F5529.</w:t>
      </w:r>
      <w:r>
        <w:t xml:space="preserve"> Com o objetivo de ter uma maior velocidade na atualização do LCD</w:t>
      </w:r>
      <w:r w:rsidRPr="00366478">
        <w:t>,</w:t>
      </w:r>
      <w:r w:rsidR="005D1076">
        <w:t xml:space="preserve"> foi usado o DMA. Então, quando escrevemos no LCD, na verdade, escrevemos em um buffer de memória e toda vez que esse buffer é atualizado, o DMA é habilitado e </w:t>
      </w:r>
      <w:del w:id="367" w:author="Ricardo Zelenovsky" w:date="2021-11-03T09:26:00Z">
        <w:r w:rsidR="005D1076" w:rsidDel="00EC6D12">
          <w:delText xml:space="preserve">atualização </w:delText>
        </w:r>
      </w:del>
      <w:ins w:id="368" w:author="Ricardo Zelenovsky" w:date="2021-11-03T09:26:00Z">
        <w:r w:rsidR="00EC6D12">
          <w:t xml:space="preserve">envia as alterações para o </w:t>
        </w:r>
      </w:ins>
      <w:del w:id="369" w:author="Ricardo Zelenovsky" w:date="2021-11-03T09:26:00Z">
        <w:r w:rsidR="005D1076" w:rsidDel="00EC6D12">
          <w:delText xml:space="preserve">no </w:delText>
        </w:r>
      </w:del>
      <w:r w:rsidR="005D1076">
        <w:t>LCD</w:t>
      </w:r>
      <w:del w:id="370" w:author="Ricardo Zelenovsky" w:date="2021-11-03T09:26:00Z">
        <w:r w:rsidR="005D1076" w:rsidDel="00EC6D12">
          <w:delText xml:space="preserve"> é feita</w:delText>
        </w:r>
      </w:del>
      <w:r w:rsidR="005D1076">
        <w:t>.</w:t>
      </w:r>
    </w:p>
    <w:p w14:paraId="5240ABAC" w14:textId="012F4D1E" w:rsidR="00540C32" w:rsidRDefault="00366478" w:rsidP="00366478">
      <w:pPr>
        <w:pStyle w:val="Texto-ABNT"/>
      </w:pPr>
      <w:r w:rsidRPr="00366478">
        <w:tab/>
      </w:r>
      <w:ins w:id="371" w:author="Ricardo Zelenovsky" w:date="2021-11-03T09:27:00Z">
        <w:r w:rsidR="00EC6D12">
          <w:t xml:space="preserve">O envio do conteúdo da memória externa para o PC envolve duas operações: acesso SPI para ler as memórias externas e transmissão serial </w:t>
        </w:r>
      </w:ins>
      <w:ins w:id="372" w:author="Ricardo Zelenovsky" w:date="2021-11-03T09:28:00Z">
        <w:r w:rsidR="00EC6D12">
          <w:t xml:space="preserve">para o HC-05. </w:t>
        </w:r>
      </w:ins>
      <w:ins w:id="373" w:author="Ricardo Zelenovsky" w:date="2021-11-03T09:29:00Z">
        <w:r w:rsidR="00EC6D12">
          <w:t>Essas duas operações são realizadas simultaneamente com o uso de dois buffers de 128 bytes. Enquanto um buffer está sendo preenchido com os dados da memória exte</w:t>
        </w:r>
      </w:ins>
      <w:ins w:id="374" w:author="Ricardo Zelenovsky" w:date="2021-11-03T09:30:00Z">
        <w:r w:rsidR="00EC6D12">
          <w:t xml:space="preserve">rna (SPI) o outro está sendo transmitido pela porta serial para o HC-05 via DMA. </w:t>
        </w:r>
      </w:ins>
      <w:del w:id="375" w:author="Ricardo Zelenovsky" w:date="2021-11-03T09:30:00Z">
        <w:r w:rsidRPr="00366478" w:rsidDel="00EC6D12">
          <w:delText xml:space="preserve">Para que o processo de envio de informação através do Bluetooth HC-05 </w:delText>
        </w:r>
      </w:del>
      <w:del w:id="376" w:author="Ricardo Zelenovsky" w:date="2021-11-03T09:26:00Z">
        <w:r w:rsidRPr="00366478" w:rsidDel="00EC6D12">
          <w:delText xml:space="preserve">tenha </w:delText>
        </w:r>
      </w:del>
      <w:del w:id="377" w:author="Ricardo Zelenovsky" w:date="2021-11-03T09:30:00Z">
        <w:r w:rsidRPr="00366478" w:rsidDel="00EC6D12">
          <w:delText>uma maior velocidade</w:delText>
        </w:r>
        <w:r w:rsidR="002D20FA" w:rsidDel="00EC6D12">
          <w:delText>,</w:delText>
        </w:r>
        <w:r w:rsidR="005D1076" w:rsidDel="00EC6D12">
          <w:delText xml:space="preserve"> enquanto é feita a leitura de um buffer da memória externa</w:delText>
        </w:r>
        <w:r w:rsidR="008D0553" w:rsidDel="00EC6D12">
          <w:delText xml:space="preserve"> e transmi</w:delText>
        </w:r>
        <w:r w:rsidR="009C7B1D" w:rsidDel="00EC6D12">
          <w:delText>ssão</w:delText>
        </w:r>
        <w:r w:rsidR="008D0553" w:rsidDel="00EC6D12">
          <w:delText xml:space="preserve"> </w:delText>
        </w:r>
        <w:r w:rsidR="009C7B1D" w:rsidDel="00EC6D12">
          <w:delText>d</w:delText>
        </w:r>
        <w:r w:rsidR="008D0553" w:rsidDel="00EC6D12">
          <w:delText>esses dados para um buffer de memória interna</w:delText>
        </w:r>
        <w:r w:rsidR="005D1076" w:rsidDel="00EC6D12">
          <w:delText>, a transmissão está ocorrendo ao mesmo tempo</w:delText>
        </w:r>
        <w:r w:rsidR="008D0553" w:rsidDel="00EC6D12">
          <w:delText xml:space="preserve"> pela leitura de outro buffer da memória interna por DMA. São usados dois buffers de memória interna, um </w:delText>
        </w:r>
        <w:r w:rsidR="00392FE9" w:rsidDel="00EC6D12">
          <w:delText xml:space="preserve">primeiro </w:delText>
        </w:r>
        <w:r w:rsidR="008D0553" w:rsidDel="00EC6D12">
          <w:delText>para receber os dados da memória externa e outr</w:delText>
        </w:r>
        <w:r w:rsidR="009C7B1D" w:rsidDel="00EC6D12">
          <w:delText>o</w:delText>
        </w:r>
        <w:r w:rsidR="008D0553" w:rsidDel="00EC6D12">
          <w:delText xml:space="preserve"> </w:delText>
        </w:r>
        <w:r w:rsidR="002D20FA" w:rsidDel="00EC6D12">
          <w:delText>para</w:delText>
        </w:r>
        <w:r w:rsidR="008D0553" w:rsidDel="00EC6D12">
          <w:delText xml:space="preserve"> transmitir</w:delText>
        </w:r>
        <w:r w:rsidR="009C7B1D" w:rsidDel="00EC6D12">
          <w:delText xml:space="preserve"> via HC-05 e usando DMA, </w:delText>
        </w:r>
        <w:r w:rsidR="00392FE9" w:rsidDel="00EC6D12">
          <w:delText>sendo que esses dados</w:delText>
        </w:r>
        <w:r w:rsidR="008B1892" w:rsidDel="00EC6D12">
          <w:delText xml:space="preserve"> enviados pelo Bluetooth</w:delText>
        </w:r>
        <w:r w:rsidR="00392FE9" w:rsidDel="00EC6D12">
          <w:delText xml:space="preserve"> estavam </w:delText>
        </w:r>
        <w:r w:rsidR="008B1892" w:rsidDel="00EC6D12">
          <w:delText xml:space="preserve">antes </w:delText>
        </w:r>
        <w:r w:rsidR="00392FE9" w:rsidDel="00EC6D12">
          <w:delText>no primeiro buffer</w:delText>
        </w:r>
        <w:r w:rsidR="008D0553" w:rsidDel="00EC6D12">
          <w:delText xml:space="preserve">. </w:delText>
        </w:r>
      </w:del>
    </w:p>
    <w:p w14:paraId="117E1422" w14:textId="11EA5569" w:rsidR="00540C32" w:rsidRDefault="00540C32" w:rsidP="00366478">
      <w:pPr>
        <w:pStyle w:val="Texto-ABNT"/>
      </w:pPr>
    </w:p>
    <w:p w14:paraId="7DEAC1B3" w14:textId="77777777" w:rsidR="00860EBD" w:rsidRDefault="00860EBD" w:rsidP="00860EBD">
      <w:pPr>
        <w:pStyle w:val="Texto-ABNT"/>
        <w:keepNext/>
      </w:pPr>
      <w:r w:rsidRPr="00860EBD">
        <w:rPr>
          <w:noProof/>
        </w:rPr>
        <w:drawing>
          <wp:inline distT="0" distB="0" distL="0" distR="0" wp14:anchorId="73719051" wp14:editId="66BA60AB">
            <wp:extent cx="5525271" cy="800212"/>
            <wp:effectExtent l="0" t="0" r="0" b="0"/>
            <wp:docPr id="16" name="Imagem 16"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Uma imagem contendo Texto&#10;&#10;Descrição gerada automaticamente"/>
                    <pic:cNvPicPr/>
                  </pic:nvPicPr>
                  <pic:blipFill>
                    <a:blip r:embed="rId36"/>
                    <a:stretch>
                      <a:fillRect/>
                    </a:stretch>
                  </pic:blipFill>
                  <pic:spPr>
                    <a:xfrm>
                      <a:off x="0" y="0"/>
                      <a:ext cx="5525271" cy="800212"/>
                    </a:xfrm>
                    <a:prstGeom prst="rect">
                      <a:avLst/>
                    </a:prstGeom>
                  </pic:spPr>
                </pic:pic>
              </a:graphicData>
            </a:graphic>
          </wp:inline>
        </w:drawing>
      </w:r>
    </w:p>
    <w:p w14:paraId="65DB5171" w14:textId="79CBA717" w:rsidR="00860EBD" w:rsidRDefault="00860EBD" w:rsidP="00860EBD">
      <w:pPr>
        <w:pStyle w:val="EstiloLegenda-ABNT"/>
      </w:pPr>
      <w:bookmarkStart w:id="378" w:name="_Toc86757875"/>
      <w:r>
        <w:t xml:space="preserve">Figura </w:t>
      </w:r>
      <w:fldSimple w:instr=" STYLEREF 1 \s ">
        <w:r w:rsidR="00BC390A">
          <w:rPr>
            <w:noProof/>
          </w:rPr>
          <w:t>4</w:t>
        </w:r>
      </w:fldSimple>
      <w:r>
        <w:t>.</w:t>
      </w:r>
      <w:fldSimple w:instr=" SEQ Figura \* ARABIC \s 1 ">
        <w:r w:rsidR="00BC390A">
          <w:rPr>
            <w:noProof/>
          </w:rPr>
          <w:t>1</w:t>
        </w:r>
      </w:fldSimple>
      <w:r>
        <w:t>:Etapas da transferência dos dados da memória externa para o computador</w:t>
      </w:r>
      <w:bookmarkEnd w:id="378"/>
    </w:p>
    <w:p w14:paraId="3833C983" w14:textId="77777777" w:rsidR="00860EBD" w:rsidRDefault="00860EBD" w:rsidP="00366478">
      <w:pPr>
        <w:pStyle w:val="Texto-ABNT"/>
      </w:pPr>
    </w:p>
    <w:p w14:paraId="7D6A766C" w14:textId="5EEC1A0B" w:rsidR="0008521A" w:rsidRDefault="00540C32" w:rsidP="00366478">
      <w:pPr>
        <w:pStyle w:val="Texto-ABNT"/>
      </w:pPr>
      <w:r>
        <w:tab/>
      </w:r>
      <w:r w:rsidR="00860EBD">
        <w:t>A transferência dos dados das duas memórias não ocorre ao mesmo tempo, sendo que primeiro é transmitido</w:t>
      </w:r>
      <w:r w:rsidR="0008521A">
        <w:t xml:space="preserve"> todos os dados de</w:t>
      </w:r>
      <w:r w:rsidR="00860EBD">
        <w:t xml:space="preserve"> </w:t>
      </w:r>
      <w:r w:rsidR="0008521A">
        <w:t xml:space="preserve">uma memória externa e depois todos os </w:t>
      </w:r>
      <w:proofErr w:type="gramStart"/>
      <w:r w:rsidR="0008521A">
        <w:t>dados  da</w:t>
      </w:r>
      <w:proofErr w:type="gramEnd"/>
      <w:r w:rsidR="0008521A">
        <w:t xml:space="preserve"> outra memória externa.</w:t>
      </w:r>
      <w:r w:rsidR="003C3848">
        <w:t xml:space="preserve"> </w:t>
      </w:r>
      <w:r w:rsidR="007E2393">
        <w:t>O tempo necessário para enviar todos os dados de uma memória externa ao computador está em torno de 6 segundos</w:t>
      </w:r>
      <w:r w:rsidR="00983EA1">
        <w:t>,</w:t>
      </w:r>
      <w:r w:rsidR="0008521A">
        <w:t xml:space="preserve"> totalizando 12 segundos para envio dos dados das duas memórias. </w:t>
      </w:r>
    </w:p>
    <w:p w14:paraId="42455490" w14:textId="58379CF9" w:rsidR="00366478" w:rsidRDefault="0008521A" w:rsidP="00366478">
      <w:pPr>
        <w:pStyle w:val="Texto-ABNT"/>
      </w:pPr>
      <w:r>
        <w:tab/>
        <w:t>Essa alteração do processo de transmissão dos dados foi de grande valia.</w:t>
      </w:r>
      <w:r w:rsidR="00983EA1">
        <w:t xml:space="preserve"> </w:t>
      </w:r>
      <w:r>
        <w:t>Nos trabalhos anteriores, a taxa de transmissão utilizada era de 115</w:t>
      </w:r>
      <w:ins w:id="379" w:author="Ricardo Zelenovsky" w:date="2021-11-03T09:31:00Z">
        <w:r w:rsidR="00EC6D12">
          <w:t>.</w:t>
        </w:r>
      </w:ins>
      <w:r w:rsidR="003C3848">
        <w:t>200 bit/s</w:t>
      </w:r>
      <w:r w:rsidR="006B75BF">
        <w:t>, o processo de leitura e transmissão dos dados da memória externa ao computador não acontecia ao mesmo tempo,</w:t>
      </w:r>
      <w:r w:rsidR="003C3848">
        <w:t xml:space="preserve"> utilizava o Arduino </w:t>
      </w:r>
      <w:r w:rsidR="006B75BF">
        <w:t>para</w:t>
      </w:r>
      <w:r w:rsidR="003C3848">
        <w:t xml:space="preserve"> fazer a mediação do processo e levava em torno</w:t>
      </w:r>
      <w:r>
        <w:t xml:space="preserve"> </w:t>
      </w:r>
      <w:r w:rsidR="00983EA1">
        <w:t xml:space="preserve">de </w:t>
      </w:r>
      <w:r>
        <w:t>um</w:t>
      </w:r>
      <w:r w:rsidR="00983EA1">
        <w:t xml:space="preserve"> minuto e meio para </w:t>
      </w:r>
      <w:r w:rsidR="006B75BF">
        <w:t>tra</w:t>
      </w:r>
      <w:r w:rsidR="00561B86">
        <w:t>n</w:t>
      </w:r>
      <w:r w:rsidR="006B75BF">
        <w:t>smitir o</w:t>
      </w:r>
      <w:r w:rsidR="00983EA1">
        <w:t>s</w:t>
      </w:r>
      <w:r w:rsidR="006B75BF">
        <w:t xml:space="preserve"> dados</w:t>
      </w:r>
      <w:r w:rsidR="00561B86">
        <w:t xml:space="preserve"> das</w:t>
      </w:r>
      <w:r w:rsidR="006B75BF">
        <w:t xml:space="preserve"> </w:t>
      </w:r>
      <w:r w:rsidR="00983EA1">
        <w:t>duas memórias</w:t>
      </w:r>
      <w:r w:rsidR="006B75BF">
        <w:t>. Essa demora</w:t>
      </w:r>
      <w:r w:rsidR="00983EA1">
        <w:t xml:space="preserve"> </w:t>
      </w:r>
      <w:r w:rsidR="006B75BF">
        <w:t>prejudicava no tempo gasto para entendimento da funcionalidade de algumas funções contidas no projeto</w:t>
      </w:r>
      <w:r w:rsidR="00561B86">
        <w:t xml:space="preserve">. Com a alteração do processo de transmissão, as etapas de teste em </w:t>
      </w:r>
      <w:r w:rsidR="00561B86">
        <w:fldChar w:fldCharType="begin"/>
      </w:r>
      <w:r w:rsidR="00561B86">
        <w:instrText xml:space="preserve"> REF _Ref86674829 \r \h </w:instrText>
      </w:r>
      <w:r w:rsidR="00561B86">
        <w:fldChar w:fldCharType="separate"/>
      </w:r>
      <w:r w:rsidR="00BC390A">
        <w:t>5</w:t>
      </w:r>
      <w:r w:rsidR="00561B86">
        <w:fldChar w:fldCharType="end"/>
      </w:r>
      <w:r w:rsidR="00561B86">
        <w:t xml:space="preserve"> </w:t>
      </w:r>
      <w:r w:rsidR="00561B86">
        <w:fldChar w:fldCharType="begin"/>
      </w:r>
      <w:r w:rsidR="00561B86">
        <w:instrText xml:space="preserve"> REF _Ref86674840 \h </w:instrText>
      </w:r>
      <w:r w:rsidR="00561B86">
        <w:fldChar w:fldCharType="separate"/>
      </w:r>
      <w:r w:rsidR="00BC390A">
        <w:t>TESTES PRÁTICOS</w:t>
      </w:r>
      <w:r w:rsidR="00561B86">
        <w:fldChar w:fldCharType="end"/>
      </w:r>
      <w:r w:rsidR="00561B86">
        <w:t xml:space="preserve"> </w:t>
      </w:r>
      <w:ins w:id="380" w:author="Ricardo Zelenovsky" w:date="2021-11-03T09:34:00Z">
        <w:r w:rsidR="004C0FDD" w:rsidRPr="004C0FDD">
          <w:rPr>
            <w:highlight w:val="yellow"/>
            <w:rPrChange w:id="381" w:author="Ricardo Zelenovsky" w:date="2021-11-03T09:35:00Z">
              <w:rPr/>
            </w:rPrChange>
          </w:rPr>
          <w:t>(não entendi, que testes foram esses?)</w:t>
        </w:r>
        <w:r w:rsidR="004C0FDD">
          <w:t xml:space="preserve"> </w:t>
        </w:r>
      </w:ins>
      <w:r w:rsidR="00561B86">
        <w:t>foram mais rápidas e práticas de serem realizadas.</w:t>
      </w:r>
    </w:p>
    <w:p w14:paraId="47A51997" w14:textId="3F6D4C95" w:rsidR="004A3449" w:rsidRDefault="004A3449" w:rsidP="00366478">
      <w:pPr>
        <w:pStyle w:val="Texto-ABNT"/>
      </w:pPr>
      <w:r>
        <w:tab/>
        <w:t xml:space="preserve">O </w:t>
      </w:r>
      <w:r w:rsidR="007551A0">
        <w:t xml:space="preserve">modo 2 que contêm a </w:t>
      </w:r>
      <w:r>
        <w:t xml:space="preserve">programa final para estimar a direção de chegada do sinal sonoro </w:t>
      </w:r>
      <w:ins w:id="382" w:author="Ricardo Zelenovsky" w:date="2021-11-03T09:35:00Z">
        <w:r w:rsidR="004C0FDD">
          <w:t xml:space="preserve">que faz uso de </w:t>
        </w:r>
      </w:ins>
      <w:del w:id="383" w:author="Ricardo Zelenovsky" w:date="2021-11-03T09:35:00Z">
        <w:r w:rsidDel="004C0FDD">
          <w:delText xml:space="preserve">calcula </w:delText>
        </w:r>
      </w:del>
      <w:r>
        <w:t xml:space="preserve">64 regiões </w:t>
      </w:r>
      <w:del w:id="384" w:author="Ricardo Zelenovsky" w:date="2021-11-03T09:35:00Z">
        <w:r w:rsidDel="004C0FDD">
          <w:delText xml:space="preserve">adequadas </w:delText>
        </w:r>
      </w:del>
      <w:r>
        <w:t>do sinal</w:t>
      </w:r>
      <w:ins w:id="385" w:author="Ricardo Zelenovsky" w:date="2021-11-03T09:35:00Z">
        <w:r w:rsidR="004C0FDD">
          <w:t xml:space="preserve"> adequadas para esta operaçã</w:t>
        </w:r>
      </w:ins>
      <w:ins w:id="386" w:author="Ricardo Zelenovsky" w:date="2021-11-03T09:36:00Z">
        <w:r w:rsidR="004C0FDD">
          <w:t>o</w:t>
        </w:r>
      </w:ins>
      <w:r>
        <w:t>. O sistema estima a direção de chegada para cada região</w:t>
      </w:r>
      <w:r w:rsidR="007551A0">
        <w:t xml:space="preserve"> </w:t>
      </w:r>
      <w:del w:id="387" w:author="Ricardo Zelenovsky" w:date="2021-11-03T09:36:00Z">
        <w:r w:rsidR="007551A0" w:rsidDel="004C0FDD">
          <w:delText>adequada</w:delText>
        </w:r>
        <w:r w:rsidDel="004C0FDD">
          <w:delText xml:space="preserve"> </w:delText>
        </w:r>
      </w:del>
      <w:r>
        <w:t xml:space="preserve">e salva em um vetor. </w:t>
      </w:r>
      <w:ins w:id="388" w:author="Ricardo Zelenovsky" w:date="2021-11-03T09:36:00Z">
        <w:r w:rsidR="004C0FDD">
          <w:t xml:space="preserve">As </w:t>
        </w:r>
      </w:ins>
      <w:del w:id="389" w:author="Ricardo Zelenovsky" w:date="2021-11-03T09:36:00Z">
        <w:r w:rsidDel="004C0FDD">
          <w:delText xml:space="preserve">Se </w:delText>
        </w:r>
        <w:r w:rsidR="007551A0" w:rsidDel="004C0FDD">
          <w:delText xml:space="preserve">ocorrer </w:delText>
        </w:r>
      </w:del>
      <w:r>
        <w:t>64 regiões</w:t>
      </w:r>
      <w:r w:rsidR="007551A0">
        <w:t xml:space="preserve"> </w:t>
      </w:r>
      <w:r>
        <w:t>adequadas para a estima</w:t>
      </w:r>
      <w:ins w:id="390" w:author="Ricardo Zelenovsky" w:date="2021-11-03T09:36:00Z">
        <w:r w:rsidR="004C0FDD">
          <w:t>ção</w:t>
        </w:r>
      </w:ins>
      <w:del w:id="391" w:author="Ricardo Zelenovsky" w:date="2021-11-03T09:36:00Z">
        <w:r w:rsidDel="004C0FDD">
          <w:delText>tiva</w:delText>
        </w:r>
      </w:del>
      <w:r>
        <w:t xml:space="preserve">, </w:t>
      </w:r>
      <w:ins w:id="392" w:author="Ricardo Zelenovsky" w:date="2021-11-03T09:37:00Z">
        <w:r w:rsidR="004C0FDD">
          <w:t>permitem 64 estimativas que são armazenadas em um vetor. Na versão atual, esses valores são ordenados e se</w:t>
        </w:r>
      </w:ins>
      <w:ins w:id="393" w:author="Ricardo Zelenovsky" w:date="2021-11-03T09:38:00Z">
        <w:r w:rsidR="004C0FDD">
          <w:t xml:space="preserve"> usa a moda como resultado.</w:t>
        </w:r>
      </w:ins>
      <w:del w:id="394" w:author="Ricardo Zelenovsky" w:date="2021-11-03T09:38:00Z">
        <w:r w:rsidDel="004C0FDD">
          <w:delText>é calculado a moda desse vetor</w:delText>
        </w:r>
        <w:r w:rsidR="007551A0" w:rsidDel="004C0FDD">
          <w:delText>, com as 64 estimativas,</w:delText>
        </w:r>
        <w:r w:rsidDel="004C0FDD">
          <w:delText xml:space="preserve"> que resultará na e</w:delText>
        </w:r>
        <w:r w:rsidR="007551A0" w:rsidDel="004C0FDD">
          <w:delText>stimativa final do ângulo de chegada.</w:delText>
        </w:r>
      </w:del>
      <w:r w:rsidR="007551A0">
        <w:t xml:space="preserve"> </w:t>
      </w:r>
      <w:r w:rsidR="002A5995">
        <w:t xml:space="preserve">Esse resultado é mostrado no canto superior direito do LCD seguindo de uma exclamação (essa exclamação indica que o número que aparece </w:t>
      </w:r>
      <w:r w:rsidR="00695038">
        <w:t>foi</w:t>
      </w:r>
      <w:r w:rsidR="002A5995">
        <w:t xml:space="preserve"> </w:t>
      </w:r>
      <w:ins w:id="395" w:author="Ricardo Zelenovsky" w:date="2021-11-03T09:38:00Z">
        <w:r w:rsidR="004C0FDD">
          <w:t xml:space="preserve">o </w:t>
        </w:r>
      </w:ins>
      <w:r w:rsidR="002A5995">
        <w:t>da atual estimativa)</w:t>
      </w:r>
      <w:r w:rsidR="00695038">
        <w:t xml:space="preserve">. </w:t>
      </w:r>
      <w:r w:rsidR="007551A0">
        <w:t xml:space="preserve">Se </w:t>
      </w:r>
      <w:r w:rsidR="00695038">
        <w:t>em um</w:t>
      </w:r>
      <w:ins w:id="396" w:author="Ricardo Zelenovsky" w:date="2021-11-03T09:39:00Z">
        <w:r w:rsidR="004C0FDD">
          <w:t>a</w:t>
        </w:r>
      </w:ins>
      <w:r w:rsidR="00695038">
        <w:t xml:space="preserve"> futura </w:t>
      </w:r>
      <w:ins w:id="397" w:author="Ricardo Zelenovsky" w:date="2021-11-03T09:39:00Z">
        <w:r w:rsidR="004C0FDD">
          <w:t>aquisição</w:t>
        </w:r>
      </w:ins>
      <w:del w:id="398" w:author="Ricardo Zelenovsky" w:date="2021-11-03T09:39:00Z">
        <w:r w:rsidR="00695038" w:rsidDel="004C0FDD">
          <w:delText>estimação,</w:delText>
        </w:r>
      </w:del>
      <w:r w:rsidR="00695038">
        <w:t xml:space="preserve"> </w:t>
      </w:r>
      <w:r w:rsidR="007551A0">
        <w:t xml:space="preserve">não </w:t>
      </w:r>
      <w:del w:id="399" w:author="Ricardo Zelenovsky" w:date="2021-11-03T09:38:00Z">
        <w:r w:rsidR="00695038" w:rsidDel="004C0FDD">
          <w:delText xml:space="preserve">ocorrer </w:delText>
        </w:r>
      </w:del>
      <w:ins w:id="400" w:author="Ricardo Zelenovsky" w:date="2021-11-03T09:38:00Z">
        <w:r w:rsidR="004C0FDD">
          <w:t xml:space="preserve">for possível identificar </w:t>
        </w:r>
      </w:ins>
      <w:r w:rsidR="00695038">
        <w:t>as</w:t>
      </w:r>
      <w:r w:rsidR="007551A0">
        <w:t xml:space="preserve"> 64 regiões adequadas, o programa</w:t>
      </w:r>
      <w:ins w:id="401" w:author="Ricardo Zelenovsky" w:date="2021-11-03T09:39:00Z">
        <w:r w:rsidR="004C0FDD">
          <w:t xml:space="preserve"> </w:t>
        </w:r>
      </w:ins>
      <w:del w:id="402" w:author="Ricardo Zelenovsky" w:date="2021-11-03T09:39:00Z">
        <w:r w:rsidR="007551A0" w:rsidDel="004C0FDD">
          <w:delText xml:space="preserve"> </w:delText>
        </w:r>
      </w:del>
      <w:r w:rsidR="007551A0">
        <w:t>não</w:t>
      </w:r>
      <w:r w:rsidR="002A5995">
        <w:t xml:space="preserve"> </w:t>
      </w:r>
      <w:del w:id="403" w:author="Ricardo Zelenovsky" w:date="2021-11-03T09:39:00Z">
        <w:r w:rsidR="002A5995" w:rsidDel="004C0FDD">
          <w:delText>calcula</w:delText>
        </w:r>
        <w:r w:rsidR="007551A0" w:rsidDel="004C0FDD">
          <w:delText xml:space="preserve"> </w:delText>
        </w:r>
      </w:del>
      <w:ins w:id="404" w:author="Ricardo Zelenovsky" w:date="2021-11-03T09:39:00Z">
        <w:r w:rsidR="004C0FDD">
          <w:t xml:space="preserve">faz </w:t>
        </w:r>
      </w:ins>
      <w:r w:rsidR="007551A0">
        <w:t xml:space="preserve">a </w:t>
      </w:r>
      <w:ins w:id="405" w:author="Ricardo Zelenovsky" w:date="2021-11-03T09:39:00Z">
        <w:r w:rsidR="004C0FDD">
          <w:t xml:space="preserve">estimação </w:t>
        </w:r>
      </w:ins>
      <w:del w:id="406" w:author="Ricardo Zelenovsky" w:date="2021-11-03T09:39:00Z">
        <w:r w:rsidR="007551A0" w:rsidDel="004C0FDD">
          <w:delText>moda do vetor que guarda as estimativas de cada região</w:delText>
        </w:r>
        <w:r w:rsidR="00695038" w:rsidDel="004C0FDD">
          <w:delText xml:space="preserve"> </w:delText>
        </w:r>
      </w:del>
      <w:r w:rsidR="00695038">
        <w:t xml:space="preserve">e no LCD aparece o resultado anterior </w:t>
      </w:r>
      <w:del w:id="407" w:author="Ricardo Zelenovsky" w:date="2021-11-03T09:40:00Z">
        <w:r w:rsidR="00695038" w:rsidDel="004C0FDD">
          <w:delText xml:space="preserve">que originou das 64 regiões adequadas, </w:delText>
        </w:r>
      </w:del>
      <w:r w:rsidR="00695038">
        <w:t xml:space="preserve">mas sem </w:t>
      </w:r>
      <w:del w:id="408" w:author="Ricardo Zelenovsky" w:date="2021-11-03T09:40:00Z">
        <w:r w:rsidR="00695038" w:rsidDel="004C0FDD">
          <w:delText xml:space="preserve">ser seguido </w:delText>
        </w:r>
      </w:del>
      <w:ins w:id="409" w:author="Ricardo Zelenovsky" w:date="2021-11-03T09:40:00Z">
        <w:r w:rsidR="004C0FDD">
          <w:t xml:space="preserve">o sinal de </w:t>
        </w:r>
      </w:ins>
      <w:del w:id="410" w:author="Ricardo Zelenovsky" w:date="2021-11-03T09:40:00Z">
        <w:r w:rsidR="00695038" w:rsidDel="004C0FDD">
          <w:delText xml:space="preserve">de uma </w:delText>
        </w:r>
      </w:del>
      <w:r w:rsidR="00695038">
        <w:t xml:space="preserve">exclamação. Ou seja, para o programa resultar uma estimativa é necessário ter 64 regiões adequada, </w:t>
      </w:r>
      <w:ins w:id="411" w:author="Ricardo Zelenovsky" w:date="2021-11-03T09:40:00Z">
        <w:r w:rsidR="004C0FDD">
          <w:t>caso contrário</w:t>
        </w:r>
      </w:ins>
      <w:del w:id="412" w:author="Ricardo Zelenovsky" w:date="2021-11-03T09:40:00Z">
        <w:r w:rsidR="00695038" w:rsidDel="004C0FDD">
          <w:delText>se não</w:delText>
        </w:r>
      </w:del>
      <w:r w:rsidR="00695038">
        <w:t xml:space="preserve">, ainda é mostrado no LCD o resultado </w:t>
      </w:r>
      <w:r w:rsidR="00CC32E7">
        <w:t>d</w:t>
      </w:r>
      <w:r w:rsidR="00695038">
        <w:t xml:space="preserve">a última estimativa que </w:t>
      </w:r>
      <w:ins w:id="413" w:author="Ricardo Zelenovsky" w:date="2021-11-03T09:40:00Z">
        <w:r w:rsidR="004C0FDD">
          <w:t>foi possível realizar</w:t>
        </w:r>
      </w:ins>
      <w:del w:id="414" w:author="Ricardo Zelenovsky" w:date="2021-11-03T09:40:00Z">
        <w:r w:rsidR="00695038" w:rsidDel="004C0FDD">
          <w:delText>tiveram 64 regiões adequadas</w:delText>
        </w:r>
      </w:del>
      <w:r w:rsidR="00695038">
        <w:t>.</w:t>
      </w:r>
    </w:p>
    <w:p w14:paraId="58F8F9A6" w14:textId="59B9E03D" w:rsidR="00897B42" w:rsidRDefault="00897B42" w:rsidP="00897B42">
      <w:pPr>
        <w:pStyle w:val="Ttulo2"/>
      </w:pPr>
      <w:bookmarkStart w:id="415" w:name="_Ref85720019"/>
      <w:bookmarkStart w:id="416" w:name="_Ref85720035"/>
      <w:bookmarkStart w:id="417" w:name="_Ref85720037"/>
      <w:bookmarkStart w:id="418" w:name="_Ref85720040"/>
      <w:bookmarkStart w:id="419" w:name="_Ref85720048"/>
      <w:bookmarkStart w:id="420" w:name="_Ref85720369"/>
      <w:bookmarkStart w:id="421" w:name="_Toc86757943"/>
      <w:r>
        <w:lastRenderedPageBreak/>
        <w:t>Método de estimação da DOA</w:t>
      </w:r>
      <w:bookmarkEnd w:id="415"/>
      <w:bookmarkEnd w:id="416"/>
      <w:bookmarkEnd w:id="417"/>
      <w:bookmarkEnd w:id="418"/>
      <w:bookmarkEnd w:id="419"/>
      <w:bookmarkEnd w:id="420"/>
      <w:bookmarkEnd w:id="421"/>
    </w:p>
    <w:p w14:paraId="4ADC6C03" w14:textId="244F1E92" w:rsidR="00843441" w:rsidRDefault="00843441">
      <w:pPr>
        <w:pStyle w:val="Texto-ABNT"/>
        <w:ind w:left="576"/>
        <w:pPrChange w:id="422" w:author="Ricardo Zelenovsky" w:date="2021-11-03T09:41:00Z">
          <w:pPr>
            <w:pStyle w:val="Texto-ABNT"/>
          </w:pPr>
        </w:pPrChange>
      </w:pPr>
      <w:del w:id="423" w:author="Ricardo Zelenovsky" w:date="2021-11-03T09:41:00Z">
        <w:r w:rsidDel="00DB7856">
          <w:tab/>
        </w:r>
      </w:del>
      <w:ins w:id="424" w:author="Ricardo Zelenovsky" w:date="2021-11-03T09:41:00Z">
        <w:r w:rsidR="00DB7856">
          <w:t>O azimute da fonte sonora</w:t>
        </w:r>
      </w:ins>
      <w:del w:id="425" w:author="Ricardo Zelenovsky" w:date="2021-11-03T09:41:00Z">
        <w:r w:rsidDel="00DB7856">
          <w:delText xml:space="preserve">A fonte do assovio </w:delText>
        </w:r>
      </w:del>
      <w:del w:id="426" w:author="Ricardo Zelenovsky" w:date="2021-11-03T09:42:00Z">
        <w:r w:rsidDel="00DB7856">
          <w:delText xml:space="preserve">definida pelo azimute </w:delText>
        </w:r>
        <w:r w:rsidDel="00DB7856">
          <w:rPr>
            <w:rFonts w:ascii="Cambria Math" w:hAnsi="Cambria Math" w:cs="Cambria Math"/>
          </w:rPr>
          <w:delText>𝜃</w:delText>
        </w:r>
        <w:r w:rsidDel="00DB7856">
          <w:delText xml:space="preserve"> se encontra em uma direção específica</w:delText>
        </w:r>
      </w:del>
      <w:r>
        <w:t>, pode</w:t>
      </w:r>
      <w:ins w:id="427" w:author="Ricardo Zelenovsky" w:date="2021-11-03T09:42:00Z">
        <w:r w:rsidR="00DB7856">
          <w:t xml:space="preserve"> </w:t>
        </w:r>
      </w:ins>
      <w:del w:id="428" w:author="Ricardo Zelenovsky" w:date="2021-11-03T09:42:00Z">
        <w:r w:rsidDel="00DB7856">
          <w:delText xml:space="preserve">ndo </w:delText>
        </w:r>
      </w:del>
      <w:r>
        <w:t xml:space="preserve">variar entre −90° ≤ </w:t>
      </w:r>
      <w:r>
        <w:rPr>
          <w:rFonts w:ascii="Cambria Math" w:hAnsi="Cambria Math" w:cs="Cambria Math"/>
        </w:rPr>
        <w:t>𝜃</w:t>
      </w:r>
      <w:r>
        <w:t xml:space="preserve"> ≤ 90°. </w:t>
      </w:r>
      <w:ins w:id="429" w:author="Ricardo Zelenovsky" w:date="2021-11-03T09:42:00Z">
        <w:r w:rsidR="00DB7856">
          <w:t xml:space="preserve">Neste trabalho não foi considerado os </w:t>
        </w:r>
      </w:ins>
      <w:del w:id="430" w:author="Ricardo Zelenovsky" w:date="2021-11-03T09:42:00Z">
        <w:r w:rsidDel="00DB7856">
          <w:delText>Pela posição dos microfones, não serão considerados</w:delText>
        </w:r>
        <w:r w:rsidR="00AE7EE9" w:rsidDel="00DB7856">
          <w:delText xml:space="preserve"> </w:delText>
        </w:r>
      </w:del>
      <w:r>
        <w:t>casos em que a fonte sonora está atr</w:t>
      </w:r>
      <w:ins w:id="431" w:author="Ricardo Zelenovsky" w:date="2021-11-03T09:42:00Z">
        <w:r w:rsidR="00DB7856">
          <w:t>á</w:t>
        </w:r>
      </w:ins>
      <w:del w:id="432" w:author="Ricardo Zelenovsky" w:date="2021-11-03T09:42:00Z">
        <w:r w:rsidDel="00DB7856">
          <w:delText>a</w:delText>
        </w:r>
      </w:del>
      <w:r>
        <w:t xml:space="preserve">s dos microfones. </w:t>
      </w:r>
    </w:p>
    <w:p w14:paraId="724C49D3" w14:textId="77777777" w:rsidR="00780D41" w:rsidRPr="00843441" w:rsidRDefault="00780D41" w:rsidP="00843441">
      <w:pPr>
        <w:pStyle w:val="Texto-ABNT"/>
      </w:pPr>
    </w:p>
    <w:p w14:paraId="56420EDC" w14:textId="77777777" w:rsidR="00780D41" w:rsidRDefault="00843441" w:rsidP="00780D41">
      <w:pPr>
        <w:keepNext/>
        <w:jc w:val="center"/>
      </w:pPr>
      <w:r w:rsidRPr="00843441">
        <w:rPr>
          <w:noProof/>
        </w:rPr>
        <w:drawing>
          <wp:inline distT="0" distB="0" distL="0" distR="0" wp14:anchorId="2F1E5B8A" wp14:editId="23A90F0D">
            <wp:extent cx="1853577" cy="1059891"/>
            <wp:effectExtent l="0" t="0" r="0" b="6985"/>
            <wp:docPr id="76" name="Imagem 76"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descr="Gráfico&#10;&#10;Descrição gerada automaticamente"/>
                    <pic:cNvPicPr/>
                  </pic:nvPicPr>
                  <pic:blipFill>
                    <a:blip r:embed="rId37"/>
                    <a:stretch>
                      <a:fillRect/>
                    </a:stretch>
                  </pic:blipFill>
                  <pic:spPr>
                    <a:xfrm>
                      <a:off x="0" y="0"/>
                      <a:ext cx="1878603" cy="1074201"/>
                    </a:xfrm>
                    <a:prstGeom prst="rect">
                      <a:avLst/>
                    </a:prstGeom>
                  </pic:spPr>
                </pic:pic>
              </a:graphicData>
            </a:graphic>
          </wp:inline>
        </w:drawing>
      </w:r>
    </w:p>
    <w:p w14:paraId="4171A35F" w14:textId="2E4CA849" w:rsidR="00843441" w:rsidRDefault="00780D41" w:rsidP="00780D41">
      <w:pPr>
        <w:pStyle w:val="EstiloLegenda-ABNT"/>
      </w:pPr>
      <w:bookmarkStart w:id="433" w:name="_Toc86757876"/>
      <w:r>
        <w:t xml:space="preserve">Figura </w:t>
      </w:r>
      <w:fldSimple w:instr=" STYLEREF 1 \s ">
        <w:r w:rsidR="00BC390A">
          <w:rPr>
            <w:noProof/>
          </w:rPr>
          <w:t>4</w:t>
        </w:r>
      </w:fldSimple>
      <w:r w:rsidR="00860EBD">
        <w:t>.</w:t>
      </w:r>
      <w:fldSimple w:instr=" SEQ Figura \* ARABIC \s 1 ">
        <w:r w:rsidR="00BC390A">
          <w:rPr>
            <w:noProof/>
          </w:rPr>
          <w:t>2</w:t>
        </w:r>
      </w:fldSimple>
      <w:r>
        <w:t xml:space="preserve">: </w:t>
      </w:r>
      <w:r w:rsidRPr="00B81EC6">
        <w:t>Ângulos possíveis para estimativa com dois microfones</w:t>
      </w:r>
      <w:bookmarkEnd w:id="433"/>
    </w:p>
    <w:p w14:paraId="132382F9" w14:textId="77777777" w:rsidR="00144D91" w:rsidRDefault="00144D91" w:rsidP="00843441">
      <w:pPr>
        <w:jc w:val="center"/>
      </w:pPr>
    </w:p>
    <w:p w14:paraId="77E96B2A" w14:textId="17C926BD" w:rsidR="00144D91" w:rsidRDefault="00144D91" w:rsidP="00144D91">
      <w:pPr>
        <w:pStyle w:val="Texto-ABNT"/>
      </w:pPr>
      <w:r>
        <w:tab/>
        <w:t xml:space="preserve">Podemos equacionar o sinal recebido pelos microfones como uma função do sinal original multiplicado por um ganho oriundo dos amplificadores associados aos microfones e somados a um ruído. </w:t>
      </w:r>
    </w:p>
    <w:p w14:paraId="59334EEE" w14:textId="588F2836" w:rsidR="00144D91" w:rsidRDefault="00144D91" w:rsidP="00144D91">
      <w:pPr>
        <w:pStyle w:val="Texto-ABNT"/>
      </w:pPr>
      <w:r>
        <w:tab/>
        <w:t xml:space="preserve">O </w:t>
      </w:r>
      <w:r w:rsidR="005B7599">
        <w:t>conversor analógico-digital trabalha</w:t>
      </w:r>
      <w:r>
        <w:t xml:space="preserve"> a uma taxa de 50 kHz</w:t>
      </w:r>
      <w:r w:rsidR="00125BD5">
        <w:t>, sendo 25 kHz para cada microfone</w:t>
      </w:r>
      <w:r>
        <w:t>. Como a estimativa DOA é obtida através de um processo de correlação entre os sinais referentes a cada microfone, a estimativa se torna mais eficiente ao realizarmos este processo com um conjunto grande de valores.</w:t>
      </w:r>
    </w:p>
    <w:p w14:paraId="6531C0C9" w14:textId="303AF35D" w:rsidR="00144D91" w:rsidRDefault="00144D91" w:rsidP="00144D91">
      <w:pPr>
        <w:pStyle w:val="Texto-ABNT"/>
      </w:pPr>
      <w:r>
        <w:tab/>
      </w:r>
      <w:r w:rsidRPr="00144D91">
        <w:t>Para que os sinais analógicos captados pelos microfones possam ser tratados por um</w:t>
      </w:r>
      <w:r>
        <w:t xml:space="preserve"> </w:t>
      </w:r>
      <w:r w:rsidRPr="00144D91">
        <w:t>microprocessador, eles precisam passar por um processo de conversão analógico-digital</w:t>
      </w:r>
      <w:r>
        <w:t xml:space="preserve"> </w:t>
      </w:r>
      <w:r w:rsidRPr="00144D91">
        <w:t>(A/D), tornando-se sinais digitais em tempo discretos em uma taxa de amostragem definida</w:t>
      </w:r>
      <w:r>
        <w:t xml:space="preserve"> </w:t>
      </w:r>
      <w:r w:rsidRPr="00144D91">
        <w:t>por:</w:t>
      </w:r>
    </w:p>
    <w:p w14:paraId="6096F786" w14:textId="1AA2A720" w:rsidR="00144D91" w:rsidRDefault="00144D91" w:rsidP="00144D91">
      <w:pPr>
        <w:pStyle w:val="Texto-ABNT"/>
      </w:pPr>
    </w:p>
    <w:tbl>
      <w:tblPr>
        <w:tblStyle w:val="Tabelacomgrade"/>
        <w:tblW w:w="8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
        <w:gridCol w:w="7267"/>
        <w:gridCol w:w="676"/>
      </w:tblGrid>
      <w:tr w:rsidR="00144D91" w14:paraId="6FC35A25" w14:textId="77777777" w:rsidTr="00125BD5">
        <w:trPr>
          <w:trHeight w:val="283"/>
        </w:trPr>
        <w:tc>
          <w:tcPr>
            <w:tcW w:w="561" w:type="dxa"/>
          </w:tcPr>
          <w:p w14:paraId="685D2B57" w14:textId="77777777" w:rsidR="00144D91" w:rsidRDefault="00144D91" w:rsidP="002A2815">
            <w:pPr>
              <w:pStyle w:val="Texto-ABNT"/>
              <w:jc w:val="center"/>
            </w:pPr>
          </w:p>
        </w:tc>
        <w:tc>
          <w:tcPr>
            <w:tcW w:w="7267" w:type="dxa"/>
          </w:tcPr>
          <w:p w14:paraId="59549E04" w14:textId="0AEF085C" w:rsidR="00144D91" w:rsidRPr="00144D91" w:rsidRDefault="00144D91" w:rsidP="00144D91">
            <w:pPr>
              <w:pStyle w:val="Texto-ABNT"/>
              <w:jc w:val="center"/>
              <w:rPr>
                <w:rFonts w:eastAsiaTheme="minorEastAsia"/>
              </w:rPr>
            </w:pPr>
            <m:oMathPara>
              <m:oMath>
                <m:r>
                  <w:rPr>
                    <w:rFonts w:ascii="Cambria Math" w:hAnsi="Cambria Math"/>
                  </w:rPr>
                  <m:t>fams=</m:t>
                </m:r>
                <m:f>
                  <m:fPr>
                    <m:ctrlPr>
                      <w:rPr>
                        <w:rFonts w:ascii="Cambria Math" w:hAnsi="Cambria Math"/>
                        <w:i/>
                      </w:rPr>
                    </m:ctrlPr>
                  </m:fPr>
                  <m:num>
                    <m:r>
                      <w:rPr>
                        <w:rFonts w:ascii="Cambria Math" w:hAnsi="Cambria Math"/>
                      </w:rPr>
                      <m:t>amostra</m:t>
                    </m:r>
                  </m:num>
                  <m:den>
                    <m:r>
                      <w:rPr>
                        <w:rFonts w:ascii="Cambria Math" w:hAnsi="Cambria Math"/>
                      </w:rPr>
                      <m:t>tempo</m:t>
                    </m:r>
                  </m:den>
                </m:f>
              </m:oMath>
            </m:oMathPara>
          </w:p>
        </w:tc>
        <w:tc>
          <w:tcPr>
            <w:tcW w:w="676" w:type="dxa"/>
            <w:vAlign w:val="center"/>
          </w:tcPr>
          <w:p w14:paraId="1E3EF17F" w14:textId="5CCDA464" w:rsidR="00144D91" w:rsidRDefault="00144D91" w:rsidP="002A2815">
            <w:pPr>
              <w:pStyle w:val="Texto-ABNT"/>
              <w:jc w:val="right"/>
            </w:pPr>
            <w:r>
              <w:t>(</w:t>
            </w:r>
            <w:r w:rsidR="00125BD5">
              <w:t>4.1</w:t>
            </w:r>
            <w:r>
              <w:t>)</w:t>
            </w:r>
          </w:p>
        </w:tc>
      </w:tr>
    </w:tbl>
    <w:p w14:paraId="6CF22920" w14:textId="72FA1872" w:rsidR="00144D91" w:rsidRDefault="00144D91" w:rsidP="00144D91">
      <w:pPr>
        <w:pStyle w:val="Texto-ABNT"/>
      </w:pPr>
    </w:p>
    <w:p w14:paraId="7F88B39D" w14:textId="3BA11AB5" w:rsidR="003035ED" w:rsidRDefault="003035ED" w:rsidP="003035ED">
      <w:pPr>
        <w:pStyle w:val="Texto-ABNT"/>
      </w:pPr>
      <w:r>
        <w:tab/>
      </w:r>
      <w:r w:rsidRPr="003035ED">
        <w:t>Para se relacionar a k-</w:t>
      </w:r>
      <w:proofErr w:type="spellStart"/>
      <w:r w:rsidRPr="003035ED">
        <w:t>ésima</w:t>
      </w:r>
      <w:proofErr w:type="spellEnd"/>
      <w:r w:rsidRPr="003035ED">
        <w:t xml:space="preserve"> amostra em tempo discreto com o atraso temporal, uma análise dimensional pode ser feita como é mostrado na </w:t>
      </w:r>
      <w:r w:rsidR="00125BD5">
        <w:t>e</w:t>
      </w:r>
      <w:r w:rsidRPr="003035ED">
        <w:t>quação 4.</w:t>
      </w:r>
      <w:r w:rsidR="00125BD5">
        <w:t>2</w:t>
      </w:r>
      <w:ins w:id="434" w:author="Ricardo Zelenovsky" w:date="2021-11-03T09:43:00Z">
        <w:r w:rsidR="002F2D74">
          <w:t xml:space="preserve"> </w:t>
        </w:r>
      </w:ins>
      <w:del w:id="435" w:author="Ricardo Zelenovsky" w:date="2021-11-03T09:45:00Z">
        <w:r w:rsidR="007A4870" w:rsidDel="00C473A5">
          <w:delText>.</w:delText>
        </w:r>
        <w:r w:rsidDel="00C473A5">
          <w:delText xml:space="preserve"> </w:delText>
        </w:r>
      </w:del>
      <w:ins w:id="436" w:author="Ricardo Zelenovsky" w:date="2021-11-03T09:45:00Z">
        <w:r w:rsidR="00C473A5">
          <w:t>.</w:t>
        </w:r>
      </w:ins>
      <w:del w:id="437" w:author="Ricardo Zelenovsky" w:date="2021-11-03T09:45:00Z">
        <w:r w:rsidDel="00C473A5">
          <w:cr/>
        </w:r>
      </w:del>
    </w:p>
    <w:tbl>
      <w:tblPr>
        <w:tblStyle w:val="Tabelacomgrade"/>
        <w:tblW w:w="8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
        <w:gridCol w:w="7267"/>
        <w:gridCol w:w="676"/>
      </w:tblGrid>
      <w:tr w:rsidR="003035ED" w14:paraId="48B5E587" w14:textId="77777777" w:rsidTr="00125BD5">
        <w:trPr>
          <w:trHeight w:val="283"/>
        </w:trPr>
        <w:tc>
          <w:tcPr>
            <w:tcW w:w="561" w:type="dxa"/>
          </w:tcPr>
          <w:p w14:paraId="7601816B" w14:textId="77777777" w:rsidR="003035ED" w:rsidRDefault="003035ED" w:rsidP="002A2815">
            <w:pPr>
              <w:pStyle w:val="Texto-ABNT"/>
              <w:jc w:val="center"/>
            </w:pPr>
          </w:p>
        </w:tc>
        <w:tc>
          <w:tcPr>
            <w:tcW w:w="7267" w:type="dxa"/>
          </w:tcPr>
          <w:p w14:paraId="32CED24B" w14:textId="404A2998" w:rsidR="003035ED" w:rsidRPr="00144D91" w:rsidRDefault="003035ED" w:rsidP="002A2815">
            <w:pPr>
              <w:pStyle w:val="Texto-ABNT"/>
              <w:jc w:val="center"/>
              <w:rPr>
                <w:rFonts w:eastAsiaTheme="minorEastAsia"/>
              </w:rPr>
            </w:pPr>
            <m:oMathPara>
              <m:oMath>
                <m:r>
                  <w:rPr>
                    <w:rFonts w:ascii="Cambria Math" w:hAnsi="Cambria Math"/>
                  </w:rPr>
                  <m:t>tk=</m:t>
                </m:r>
                <m:f>
                  <m:fPr>
                    <m:ctrlPr>
                      <w:rPr>
                        <w:rFonts w:ascii="Cambria Math" w:hAnsi="Cambria Math"/>
                        <w:i/>
                      </w:rPr>
                    </m:ctrlPr>
                  </m:fPr>
                  <m:num>
                    <m:r>
                      <w:rPr>
                        <w:rFonts w:ascii="Cambria Math" w:hAnsi="Cambria Math"/>
                      </w:rPr>
                      <m:t>k</m:t>
                    </m:r>
                  </m:num>
                  <m:den>
                    <m:r>
                      <w:rPr>
                        <w:rFonts w:ascii="Cambria Math" w:hAnsi="Cambria Math"/>
                      </w:rPr>
                      <m:t>fams</m:t>
                    </m:r>
                  </m:den>
                </m:f>
                <m:r>
                  <w:rPr>
                    <w:rFonts w:ascii="Cambria Math" w:hAnsi="Cambria Math"/>
                  </w:rPr>
                  <m:t>=</m:t>
                </m:r>
                <m:f>
                  <m:fPr>
                    <m:ctrlPr>
                      <w:rPr>
                        <w:rFonts w:ascii="Cambria Math" w:hAnsi="Cambria Math"/>
                        <w:i/>
                      </w:rPr>
                    </m:ctrlPr>
                  </m:fPr>
                  <m:num>
                    <m:r>
                      <w:rPr>
                        <w:rFonts w:ascii="Cambria Math" w:hAnsi="Cambria Math"/>
                      </w:rPr>
                      <m:t>amostra</m:t>
                    </m:r>
                  </m:num>
                  <m:den>
                    <m:f>
                      <m:fPr>
                        <m:ctrlPr>
                          <w:rPr>
                            <w:rFonts w:ascii="Cambria Math" w:hAnsi="Cambria Math"/>
                            <w:i/>
                          </w:rPr>
                        </m:ctrlPr>
                      </m:fPr>
                      <m:num>
                        <m:r>
                          <w:rPr>
                            <w:rFonts w:ascii="Cambria Math" w:hAnsi="Cambria Math"/>
                          </w:rPr>
                          <m:t>amostra</m:t>
                        </m:r>
                      </m:num>
                      <m:den>
                        <m:r>
                          <w:rPr>
                            <w:rFonts w:ascii="Cambria Math" w:hAnsi="Cambria Math"/>
                          </w:rPr>
                          <m:t>tempo</m:t>
                        </m:r>
                      </m:den>
                    </m:f>
                  </m:den>
                </m:f>
                <m:r>
                  <w:rPr>
                    <w:rFonts w:ascii="Cambria Math" w:hAnsi="Cambria Math"/>
                  </w:rPr>
                  <m:t>=tempo=</m:t>
                </m:r>
                <m:f>
                  <m:fPr>
                    <m:ctrlPr>
                      <w:rPr>
                        <w:rFonts w:ascii="Cambria Math" w:hAnsi="Cambria Math"/>
                        <w:i/>
                      </w:rPr>
                    </m:ctrlPr>
                  </m:fPr>
                  <m:num>
                    <m:r>
                      <w:rPr>
                        <w:rFonts w:ascii="Cambria Math" w:hAnsi="Cambria Math"/>
                      </w:rPr>
                      <m:t>d.sen</m:t>
                    </m:r>
                    <m:d>
                      <m:dPr>
                        <m:ctrlPr>
                          <w:rPr>
                            <w:rFonts w:ascii="Cambria Math" w:hAnsi="Cambria Math"/>
                            <w:i/>
                          </w:rPr>
                        </m:ctrlPr>
                      </m:dPr>
                      <m:e>
                        <m:r>
                          <w:rPr>
                            <w:rFonts w:ascii="Cambria Math" w:hAnsi="Cambria Math"/>
                          </w:rPr>
                          <m:t>θ</m:t>
                        </m:r>
                      </m:e>
                    </m:d>
                  </m:num>
                  <m:den>
                    <m:r>
                      <w:rPr>
                        <w:rFonts w:ascii="Cambria Math" w:hAnsi="Cambria Math"/>
                      </w:rPr>
                      <m:t>v</m:t>
                    </m:r>
                  </m:den>
                </m:f>
                <m:r>
                  <w:rPr>
                    <w:rFonts w:ascii="Cambria Math" w:hAnsi="Cambria Math"/>
                  </w:rPr>
                  <m:t xml:space="preserve"> </m:t>
                </m:r>
              </m:oMath>
            </m:oMathPara>
          </w:p>
        </w:tc>
        <w:tc>
          <w:tcPr>
            <w:tcW w:w="676" w:type="dxa"/>
            <w:vAlign w:val="center"/>
          </w:tcPr>
          <w:p w14:paraId="43665ACB" w14:textId="14DAEE3C" w:rsidR="003035ED" w:rsidRDefault="003035ED" w:rsidP="002A2815">
            <w:pPr>
              <w:pStyle w:val="Texto-ABNT"/>
              <w:jc w:val="right"/>
            </w:pPr>
            <w:r>
              <w:t>(</w:t>
            </w:r>
            <w:r w:rsidR="00125BD5">
              <w:t>4.2</w:t>
            </w:r>
            <w:r>
              <w:t>)</w:t>
            </w:r>
          </w:p>
        </w:tc>
      </w:tr>
    </w:tbl>
    <w:p w14:paraId="6C3630F8" w14:textId="526A1167" w:rsidR="003035ED" w:rsidRDefault="003035ED" w:rsidP="003035ED">
      <w:pPr>
        <w:pStyle w:val="Texto-ABNT"/>
      </w:pPr>
    </w:p>
    <w:p w14:paraId="4A2A7C53" w14:textId="446743F5" w:rsidR="003035ED" w:rsidRDefault="003035ED" w:rsidP="003035ED">
      <w:pPr>
        <w:pStyle w:val="Texto-ABNT"/>
      </w:pPr>
      <w:r>
        <w:tab/>
      </w:r>
      <w:del w:id="438" w:author="Ricardo Zelenovsky" w:date="2021-11-03T09:45:00Z">
        <w:r w:rsidDel="00C473A5">
          <w:delText>Analisando a equação 4.</w:delText>
        </w:r>
        <w:r w:rsidR="00125BD5" w:rsidDel="00C473A5">
          <w:delText>2</w:delText>
        </w:r>
        <w:r w:rsidDel="00C473A5">
          <w:delText xml:space="preserve">, podemos obter uma equação para determinar o ângulo θ de chegada do sinal sonoro. </w:delText>
        </w:r>
      </w:del>
      <w:r>
        <w:t>Ne</w:t>
      </w:r>
      <w:ins w:id="439" w:author="Ricardo Zelenovsky" w:date="2021-11-03T09:45:00Z">
        <w:r w:rsidR="00C473A5">
          <w:t>sta equação</w:t>
        </w:r>
      </w:ins>
      <w:del w:id="440" w:author="Ricardo Zelenovsky" w:date="2021-11-03T09:45:00Z">
        <w:r w:rsidDel="00C473A5">
          <w:delText>la</w:delText>
        </w:r>
      </w:del>
      <w:r>
        <w:t xml:space="preserve">, temos que </w:t>
      </w:r>
      <w:r w:rsidR="005B7599">
        <w:t>‘</w:t>
      </w:r>
      <w:r>
        <w:t>v</w:t>
      </w:r>
      <w:r w:rsidR="005B7599">
        <w:t>’</w:t>
      </w:r>
      <w:r>
        <w:t xml:space="preserve"> = 340 m/s é a velocidade do som, </w:t>
      </w:r>
      <w:r w:rsidR="005B7599">
        <w:t>‘</w:t>
      </w:r>
      <w:r>
        <w:t>d</w:t>
      </w:r>
      <w:r w:rsidR="005B7599">
        <w:t>’</w:t>
      </w:r>
      <w:r>
        <w:t xml:space="preserve"> = 15 </w:t>
      </w:r>
      <w:r w:rsidR="00125BD5">
        <w:t>c</w:t>
      </w:r>
      <w:r>
        <w:t xml:space="preserve">m é a distância entre os microfones e </w:t>
      </w:r>
      <w:r w:rsidR="005B7599">
        <w:t>‘</w:t>
      </w:r>
      <w:proofErr w:type="spellStart"/>
      <w:r>
        <w:t>famost</w:t>
      </w:r>
      <w:proofErr w:type="spellEnd"/>
      <w:r w:rsidR="005B7599">
        <w:t>’</w:t>
      </w:r>
      <w:r>
        <w:t xml:space="preserve"> = </w:t>
      </w:r>
      <w:r w:rsidR="00E8298C" w:rsidRPr="00DC0122">
        <w:t>25</w:t>
      </w:r>
      <w:r>
        <w:t xml:space="preserve"> kHz é a frequência de amostragem do conversor A/D</w:t>
      </w:r>
      <w:r w:rsidR="00E8298C">
        <w:t xml:space="preserve"> para </w:t>
      </w:r>
      <w:r w:rsidR="00E8298C">
        <w:lastRenderedPageBreak/>
        <w:t>cada microfone</w:t>
      </w:r>
      <w:r>
        <w:t xml:space="preserve">. A variável </w:t>
      </w:r>
      <w:r w:rsidR="007A4870">
        <w:t>‘</w:t>
      </w:r>
      <w:r>
        <w:t>k</w:t>
      </w:r>
      <w:r w:rsidR="007A4870">
        <w:t>’</w:t>
      </w:r>
      <w:r>
        <w:t>, por sua vez, é o atraso relativo entre os sinais, calculados pela correlação temporal entre os sinais digitalizados.</w:t>
      </w:r>
      <w:ins w:id="441" w:author="Ricardo Zelenovsky" w:date="2021-11-03T09:46:00Z">
        <w:r w:rsidR="00C473A5">
          <w:t xml:space="preserve"> Assim, a direção de chegada é dada pela equação 4.3.</w:t>
        </w:r>
      </w:ins>
      <w:del w:id="442" w:author="Ricardo Zelenovsky" w:date="2021-11-03T09:46:00Z">
        <w:r w:rsidDel="00C473A5">
          <w:cr/>
        </w:r>
      </w:del>
    </w:p>
    <w:tbl>
      <w:tblPr>
        <w:tblStyle w:val="Tabelacomgrade"/>
        <w:tblW w:w="8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
        <w:gridCol w:w="7267"/>
        <w:gridCol w:w="676"/>
      </w:tblGrid>
      <w:tr w:rsidR="00125BD5" w14:paraId="1BC276F3" w14:textId="77777777" w:rsidTr="002A2815">
        <w:trPr>
          <w:trHeight w:val="283"/>
        </w:trPr>
        <w:tc>
          <w:tcPr>
            <w:tcW w:w="561" w:type="dxa"/>
          </w:tcPr>
          <w:p w14:paraId="7C264B24" w14:textId="77777777" w:rsidR="00125BD5" w:rsidRDefault="00125BD5" w:rsidP="002A2815">
            <w:pPr>
              <w:pStyle w:val="Texto-ABNT"/>
              <w:jc w:val="center"/>
            </w:pPr>
          </w:p>
        </w:tc>
        <w:tc>
          <w:tcPr>
            <w:tcW w:w="7267" w:type="dxa"/>
          </w:tcPr>
          <w:p w14:paraId="641DA9E6" w14:textId="1AD5D8ED" w:rsidR="00125BD5" w:rsidRPr="00144D91" w:rsidRDefault="00125BD5" w:rsidP="002A2815">
            <w:pPr>
              <w:pStyle w:val="Texto-ABNT"/>
              <w:jc w:val="center"/>
              <w:rPr>
                <w:rFonts w:eastAsiaTheme="minorEastAsia"/>
              </w:rPr>
            </w:pPr>
            <m:oMathPara>
              <m:oMath>
                <m:r>
                  <w:rPr>
                    <w:rFonts w:ascii="Cambria Math" w:hAnsi="Cambria Math"/>
                  </w:rPr>
                  <m:t>θ=arcsen</m:t>
                </m:r>
                <m:d>
                  <m:dPr>
                    <m:ctrlPr>
                      <w:rPr>
                        <w:rFonts w:ascii="Cambria Math" w:hAnsi="Cambria Math"/>
                        <w:i/>
                      </w:rPr>
                    </m:ctrlPr>
                  </m:dPr>
                  <m:e>
                    <m:f>
                      <m:fPr>
                        <m:ctrlPr>
                          <w:rPr>
                            <w:rFonts w:ascii="Cambria Math" w:hAnsi="Cambria Math"/>
                            <w:i/>
                          </w:rPr>
                        </m:ctrlPr>
                      </m:fPr>
                      <m:num>
                        <m:r>
                          <w:rPr>
                            <w:rFonts w:ascii="Cambria Math" w:hAnsi="Cambria Math"/>
                          </w:rPr>
                          <m:t>k.v</m:t>
                        </m:r>
                      </m:num>
                      <m:den>
                        <m:r>
                          <w:rPr>
                            <w:rFonts w:ascii="Cambria Math" w:hAnsi="Cambria Math"/>
                          </w:rPr>
                          <m:t>d.fams</m:t>
                        </m:r>
                      </m:den>
                    </m:f>
                  </m:e>
                </m:d>
                <m:r>
                  <w:rPr>
                    <w:rFonts w:ascii="Cambria Math" w:hAnsi="Cambria Math"/>
                  </w:rPr>
                  <m:t xml:space="preserve"> </m:t>
                </m:r>
              </m:oMath>
            </m:oMathPara>
          </w:p>
        </w:tc>
        <w:tc>
          <w:tcPr>
            <w:tcW w:w="676" w:type="dxa"/>
            <w:vAlign w:val="center"/>
          </w:tcPr>
          <w:p w14:paraId="610BC647" w14:textId="77324973" w:rsidR="00125BD5" w:rsidRDefault="00125BD5" w:rsidP="002A2815">
            <w:pPr>
              <w:pStyle w:val="Texto-ABNT"/>
              <w:jc w:val="right"/>
            </w:pPr>
            <w:r>
              <w:t>(4.</w:t>
            </w:r>
            <w:r w:rsidR="00E8298C">
              <w:t>3</w:t>
            </w:r>
            <w:r>
              <w:t>)</w:t>
            </w:r>
          </w:p>
        </w:tc>
      </w:tr>
    </w:tbl>
    <w:p w14:paraId="09DCF16B" w14:textId="6941E8A1" w:rsidR="00125BD5" w:rsidRDefault="00125BD5" w:rsidP="003035ED">
      <w:pPr>
        <w:pStyle w:val="Texto-ABNT"/>
      </w:pPr>
    </w:p>
    <w:p w14:paraId="2086568F" w14:textId="2151BC44" w:rsidR="00433911" w:rsidRDefault="00433911" w:rsidP="00433911">
      <w:pPr>
        <w:pStyle w:val="Texto-ABNT"/>
      </w:pPr>
      <w:r>
        <w:tab/>
      </w:r>
      <w:r w:rsidRPr="00433911">
        <w:t xml:space="preserve">A partir do Teorema de amostragem de </w:t>
      </w:r>
      <w:proofErr w:type="spellStart"/>
      <w:r w:rsidRPr="00433911">
        <w:t>Nyquist</w:t>
      </w:r>
      <w:proofErr w:type="spellEnd"/>
      <w:r w:rsidRPr="00433911">
        <w:t xml:space="preserve"> tem-se que um sinal de banda limitada pode ser reconstruído a partir de um determinado número de amostras igualmente separadas, caso a frequência de amostragem seja igual ou maior do que o dobro da frequência máxima do sinal.</w:t>
      </w:r>
    </w:p>
    <w:p w14:paraId="57B04E26" w14:textId="21B2F2A8" w:rsidR="00753F30" w:rsidRDefault="00753F30" w:rsidP="00433911">
      <w:pPr>
        <w:pStyle w:val="Texto-ABNT"/>
      </w:pPr>
    </w:p>
    <w:tbl>
      <w:tblPr>
        <w:tblStyle w:val="Tabelacomgrade"/>
        <w:tblW w:w="8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
        <w:gridCol w:w="7267"/>
        <w:gridCol w:w="676"/>
      </w:tblGrid>
      <w:tr w:rsidR="00753F30" w14:paraId="1FA7D05C" w14:textId="77777777" w:rsidTr="002A2815">
        <w:trPr>
          <w:trHeight w:val="283"/>
        </w:trPr>
        <w:tc>
          <w:tcPr>
            <w:tcW w:w="561" w:type="dxa"/>
          </w:tcPr>
          <w:p w14:paraId="7BE6E22A" w14:textId="77777777" w:rsidR="00753F30" w:rsidRDefault="00753F30" w:rsidP="002A2815">
            <w:pPr>
              <w:pStyle w:val="Texto-ABNT"/>
              <w:jc w:val="center"/>
            </w:pPr>
          </w:p>
        </w:tc>
        <w:tc>
          <w:tcPr>
            <w:tcW w:w="7267" w:type="dxa"/>
          </w:tcPr>
          <w:p w14:paraId="637F5A85" w14:textId="10F10E17" w:rsidR="00753F30" w:rsidRPr="00144D91" w:rsidRDefault="0096131C" w:rsidP="002A2815">
            <w:pPr>
              <w:pStyle w:val="Texto-ABNT"/>
              <w:jc w:val="center"/>
              <w:rPr>
                <w:rFonts w:eastAsiaTheme="minorEastAsia"/>
              </w:rPr>
            </w:pPr>
            <m:oMathPara>
              <m:oMath>
                <m:r>
                  <w:rPr>
                    <w:rFonts w:ascii="Cambria Math" w:hAnsi="Cambria Math"/>
                  </w:rPr>
                  <m:t>fams ≥2 x f</m:t>
                </m:r>
                <m:d>
                  <m:dPr>
                    <m:ctrlPr>
                      <w:rPr>
                        <w:rFonts w:ascii="Cambria Math" w:hAnsi="Cambria Math"/>
                        <w:i/>
                      </w:rPr>
                    </m:ctrlPr>
                  </m:dPr>
                  <m:e>
                    <m:r>
                      <w:rPr>
                        <w:rFonts w:ascii="Cambria Math" w:hAnsi="Cambria Math"/>
                      </w:rPr>
                      <m:t>fonte sonora</m:t>
                    </m:r>
                  </m:e>
                </m:d>
                <m:r>
                  <w:rPr>
                    <w:rFonts w:ascii="Cambria Math" w:hAnsi="Cambria Math"/>
                  </w:rPr>
                  <m:t xml:space="preserve"> </m:t>
                </m:r>
              </m:oMath>
            </m:oMathPara>
          </w:p>
        </w:tc>
        <w:tc>
          <w:tcPr>
            <w:tcW w:w="676" w:type="dxa"/>
            <w:vAlign w:val="center"/>
          </w:tcPr>
          <w:p w14:paraId="27C0847F" w14:textId="2318E994" w:rsidR="00753F30" w:rsidRDefault="00753F30" w:rsidP="002A2815">
            <w:pPr>
              <w:pStyle w:val="Texto-ABNT"/>
              <w:jc w:val="right"/>
            </w:pPr>
            <w:r>
              <w:t>(4.</w:t>
            </w:r>
            <w:r w:rsidR="0096131C">
              <w:t>4</w:t>
            </w:r>
            <w:r>
              <w:t>)</w:t>
            </w:r>
          </w:p>
        </w:tc>
      </w:tr>
    </w:tbl>
    <w:p w14:paraId="6913CB41" w14:textId="0DC584D2" w:rsidR="00753F30" w:rsidRDefault="00753F30" w:rsidP="00433911">
      <w:pPr>
        <w:pStyle w:val="Texto-ABNT"/>
      </w:pPr>
    </w:p>
    <w:p w14:paraId="6D852CA6" w14:textId="25F36F2B" w:rsidR="0096131C" w:rsidRDefault="0096131C" w:rsidP="00433911">
      <w:pPr>
        <w:pStyle w:val="Texto-ABNT"/>
      </w:pPr>
      <w:r>
        <w:tab/>
        <w:t xml:space="preserve">Caso o Teorema da amostragem não seja cumprido, ocorrerá o fenômeno denominado </w:t>
      </w:r>
      <w:proofErr w:type="spellStart"/>
      <w:r>
        <w:t>Aliasing</w:t>
      </w:r>
      <w:proofErr w:type="spellEnd"/>
      <w:r>
        <w:t>. Tal fenômeno implica em mudanças na forma do espectro do sinal e perdas de informação.</w:t>
      </w:r>
    </w:p>
    <w:p w14:paraId="17DDF788" w14:textId="12122610" w:rsidR="0096131C" w:rsidRPr="0096131C" w:rsidRDefault="0096131C" w:rsidP="0096131C">
      <w:pPr>
        <w:pStyle w:val="Texto-ABNT"/>
      </w:pPr>
      <w:r>
        <w:tab/>
      </w:r>
      <w:r w:rsidRPr="0096131C">
        <w:t xml:space="preserve">A frequência utilizada tem seu valor de 1 kHz, logo o valor mínimo para a frequência de amostragem é </w:t>
      </w:r>
      <w:r>
        <w:t>2</w:t>
      </w:r>
      <w:r w:rsidRPr="0096131C">
        <w:t xml:space="preserve"> kHz. Entretanto, como pode ser visto na equação 4.3, o ângulo de azimute é inversamente proporcional a frequência de amostragem, isso significa que quanto maior for </w:t>
      </w:r>
      <w:r w:rsidR="007A4870">
        <w:t>‘</w:t>
      </w:r>
      <w:r w:rsidRPr="0096131C">
        <w:rPr>
          <w:rFonts w:ascii="Cambria Math" w:hAnsi="Cambria Math" w:cs="Cambria Math"/>
        </w:rPr>
        <w:t>𝑓</w:t>
      </w:r>
      <w:proofErr w:type="spellStart"/>
      <w:r w:rsidRPr="0096131C">
        <w:t>ams</w:t>
      </w:r>
      <w:proofErr w:type="spellEnd"/>
      <w:r w:rsidR="007A4870">
        <w:t>’</w:t>
      </w:r>
      <w:r w:rsidRPr="0096131C">
        <w:t>, me</w:t>
      </w:r>
      <w:r w:rsidR="000F73C9">
        <w:t>nor</w:t>
      </w:r>
      <w:r w:rsidRPr="0096131C">
        <w:t xml:space="preserve"> será a resolução</w:t>
      </w:r>
      <w:r w:rsidR="007A4870">
        <w:t xml:space="preserve"> da faixa de entre um ângulo e o outro</w:t>
      </w:r>
      <w:r w:rsidR="000F73C9">
        <w:t xml:space="preserve"> e melhor será o ângulo máximo que o projeto poderá trabalhar</w:t>
      </w:r>
      <w:r w:rsidRPr="0096131C">
        <w:t>. Logo uma maior frequência de amostragem é desejada. Por fim, optou-se por uma frequência de amostragem</w:t>
      </w:r>
      <w:r w:rsidR="00AA0EFD">
        <w:t xml:space="preserve"> para cada microfone</w:t>
      </w:r>
      <w:r w:rsidRPr="0096131C">
        <w:t xml:space="preserve"> igual a</w:t>
      </w:r>
      <w:r w:rsidR="00AA0EFD">
        <w:t xml:space="preserve"> 25 kHz e frequência de amostragem para o conversor analógico-digital igual a 50 kHz</w:t>
      </w:r>
      <w:ins w:id="443" w:author="Ricardo Zelenovsky" w:date="2021-11-03T09:47:00Z">
        <w:r w:rsidR="00C473A5">
          <w:t>, para converter os sinais dos dois microfones</w:t>
        </w:r>
      </w:ins>
      <w:r w:rsidR="00AA0EFD">
        <w:t>.</w:t>
      </w:r>
      <w:r w:rsidRPr="0096131C">
        <w:t xml:space="preserve">  </w:t>
      </w:r>
    </w:p>
    <w:p w14:paraId="2E3C759F" w14:textId="7F0A5EC1" w:rsidR="00693CD9" w:rsidRDefault="00693CD9" w:rsidP="00693CD9">
      <w:pPr>
        <w:pStyle w:val="Ttulo3"/>
      </w:pPr>
      <w:bookmarkStart w:id="444" w:name="_Toc86757944"/>
      <w:r>
        <w:t>Faixa de ângulo suportado</w:t>
      </w:r>
      <w:bookmarkEnd w:id="444"/>
    </w:p>
    <w:p w14:paraId="4BE20F2B" w14:textId="4586BBA5" w:rsidR="00E8298C" w:rsidRDefault="00CB17FB" w:rsidP="00CB17FB">
      <w:pPr>
        <w:pStyle w:val="Texto-ABNT"/>
      </w:pPr>
      <w:r>
        <w:tab/>
      </w:r>
      <w:r w:rsidR="00E8298C" w:rsidRPr="00CB17FB">
        <w:t>Utilizando a equação 4.3 e substituindo os valores</w:t>
      </w:r>
      <w:r w:rsidRPr="00CB17FB">
        <w:t xml:space="preserve">, temos os seguintes ângulos </w:t>
      </w:r>
      <w:r>
        <w:t>para cada atraso indicado pela variável “k”.</w:t>
      </w:r>
    </w:p>
    <w:p w14:paraId="19310DC5" w14:textId="09EA0740" w:rsidR="00CB17FB" w:rsidRDefault="00CB17FB" w:rsidP="00CB17FB">
      <w:pPr>
        <w:pStyle w:val="Texto-ABNT"/>
      </w:pPr>
    </w:p>
    <w:p w14:paraId="6A03EA79" w14:textId="253E2D31" w:rsidR="00F66DFD" w:rsidRDefault="00F66DFD" w:rsidP="00F66DFD">
      <w:pPr>
        <w:pStyle w:val="EstiloLegenda-ABNT"/>
      </w:pPr>
      <w:bookmarkStart w:id="445" w:name="_Toc86757849"/>
      <w:r>
        <w:lastRenderedPageBreak/>
        <w:t xml:space="preserve">Quadro </w:t>
      </w:r>
      <w:fldSimple w:instr=" STYLEREF 1 \s ">
        <w:r w:rsidR="00BC390A">
          <w:rPr>
            <w:noProof/>
          </w:rPr>
          <w:t>4</w:t>
        </w:r>
      </w:fldSimple>
      <w:r w:rsidR="00255E6A">
        <w:t>.</w:t>
      </w:r>
      <w:fldSimple w:instr=" SEQ Quadro \* ARABIC \s 1 ">
        <w:r w:rsidR="00BC390A">
          <w:rPr>
            <w:noProof/>
          </w:rPr>
          <w:t>2</w:t>
        </w:r>
      </w:fldSimple>
      <w:r>
        <w:t>: Valores reais de ângulos do projeto</w:t>
      </w:r>
      <w:bookmarkEnd w:id="445"/>
    </w:p>
    <w:tbl>
      <w:tblPr>
        <w:tblStyle w:val="Tabelacomgrade"/>
        <w:tblW w:w="0" w:type="auto"/>
        <w:tblInd w:w="2830" w:type="dxa"/>
        <w:tblLook w:val="04A0" w:firstRow="1" w:lastRow="0" w:firstColumn="1" w:lastColumn="0" w:noHBand="0" w:noVBand="1"/>
      </w:tblPr>
      <w:tblGrid>
        <w:gridCol w:w="1700"/>
        <w:gridCol w:w="1561"/>
      </w:tblGrid>
      <w:tr w:rsidR="00CB17FB" w14:paraId="0B633DBD" w14:textId="77777777" w:rsidTr="00A47889">
        <w:tc>
          <w:tcPr>
            <w:tcW w:w="1700" w:type="dxa"/>
            <w:shd w:val="clear" w:color="auto" w:fill="D0CECE" w:themeFill="background2" w:themeFillShade="E6"/>
          </w:tcPr>
          <w:p w14:paraId="6CA949F2" w14:textId="5C0BC9D9" w:rsidR="00CB17FB" w:rsidRDefault="00A47889" w:rsidP="00A47889">
            <w:pPr>
              <w:pStyle w:val="Texto-ABNT"/>
              <w:jc w:val="center"/>
            </w:pPr>
            <w:r>
              <w:t>k</w:t>
            </w:r>
          </w:p>
        </w:tc>
        <w:tc>
          <w:tcPr>
            <w:tcW w:w="1561" w:type="dxa"/>
            <w:shd w:val="clear" w:color="auto" w:fill="D0CECE" w:themeFill="background2" w:themeFillShade="E6"/>
          </w:tcPr>
          <w:p w14:paraId="3586B1E4" w14:textId="3F41CDB3" w:rsidR="00A47889" w:rsidRDefault="00A47889" w:rsidP="00A47889">
            <w:pPr>
              <w:pStyle w:val="Texto-ABNT"/>
              <w:jc w:val="center"/>
            </w:pPr>
            <w:r>
              <w:t>Ângulo</w:t>
            </w:r>
          </w:p>
        </w:tc>
      </w:tr>
      <w:tr w:rsidR="00CB17FB" w14:paraId="0D911615" w14:textId="77777777" w:rsidTr="00CB17FB">
        <w:tc>
          <w:tcPr>
            <w:tcW w:w="1700" w:type="dxa"/>
          </w:tcPr>
          <w:p w14:paraId="79444131" w14:textId="773B90C5" w:rsidR="00CB17FB" w:rsidRDefault="00CB17FB" w:rsidP="00CB17FB">
            <w:pPr>
              <w:pStyle w:val="Texto-ABNT"/>
              <w:jc w:val="center"/>
            </w:pPr>
            <w:r>
              <w:t>1</w:t>
            </w:r>
          </w:p>
        </w:tc>
        <w:tc>
          <w:tcPr>
            <w:tcW w:w="1561" w:type="dxa"/>
          </w:tcPr>
          <w:p w14:paraId="4A85E438" w14:textId="2FB2ACD9" w:rsidR="00CB17FB" w:rsidRDefault="00CB17FB" w:rsidP="00CB17FB">
            <w:pPr>
              <w:pStyle w:val="Texto-ABNT"/>
              <w:jc w:val="center"/>
            </w:pPr>
            <w:r>
              <w:t>5.2015º</w:t>
            </w:r>
          </w:p>
        </w:tc>
      </w:tr>
      <w:tr w:rsidR="00CB17FB" w14:paraId="4C749910" w14:textId="77777777" w:rsidTr="00CB17FB">
        <w:tc>
          <w:tcPr>
            <w:tcW w:w="1700" w:type="dxa"/>
          </w:tcPr>
          <w:p w14:paraId="1208E006" w14:textId="432DDC96" w:rsidR="00CB17FB" w:rsidRDefault="00CB17FB" w:rsidP="00CB17FB">
            <w:pPr>
              <w:pStyle w:val="Texto-ABNT"/>
              <w:jc w:val="center"/>
            </w:pPr>
            <w:r>
              <w:t>2</w:t>
            </w:r>
          </w:p>
        </w:tc>
        <w:tc>
          <w:tcPr>
            <w:tcW w:w="1561" w:type="dxa"/>
          </w:tcPr>
          <w:p w14:paraId="79870916" w14:textId="78868791" w:rsidR="00CB17FB" w:rsidRDefault="00A47889" w:rsidP="00CB17FB">
            <w:pPr>
              <w:pStyle w:val="Texto-ABNT"/>
              <w:jc w:val="center"/>
            </w:pPr>
            <w:r>
              <w:t>10,4474º</w:t>
            </w:r>
          </w:p>
        </w:tc>
      </w:tr>
      <w:tr w:rsidR="00CB17FB" w14:paraId="446606DE" w14:textId="77777777" w:rsidTr="00CB17FB">
        <w:tc>
          <w:tcPr>
            <w:tcW w:w="1700" w:type="dxa"/>
          </w:tcPr>
          <w:p w14:paraId="3020CF42" w14:textId="51744C9E" w:rsidR="00CB17FB" w:rsidRDefault="00CB17FB" w:rsidP="00CB17FB">
            <w:pPr>
              <w:pStyle w:val="Texto-ABNT"/>
              <w:jc w:val="center"/>
            </w:pPr>
            <w:r>
              <w:t>3</w:t>
            </w:r>
          </w:p>
        </w:tc>
        <w:tc>
          <w:tcPr>
            <w:tcW w:w="1561" w:type="dxa"/>
          </w:tcPr>
          <w:p w14:paraId="75BBE5A6" w14:textId="7E71F98A" w:rsidR="00CB17FB" w:rsidRDefault="00A47889" w:rsidP="00CB17FB">
            <w:pPr>
              <w:pStyle w:val="Texto-ABNT"/>
              <w:jc w:val="center"/>
            </w:pPr>
            <w:r>
              <w:t>15,7833º</w:t>
            </w:r>
          </w:p>
        </w:tc>
      </w:tr>
      <w:tr w:rsidR="00CB17FB" w14:paraId="4FCB9E57" w14:textId="77777777" w:rsidTr="00CB17FB">
        <w:tc>
          <w:tcPr>
            <w:tcW w:w="1700" w:type="dxa"/>
          </w:tcPr>
          <w:p w14:paraId="43CC161D" w14:textId="51864300" w:rsidR="00CB17FB" w:rsidRDefault="00CB17FB" w:rsidP="00CB17FB">
            <w:pPr>
              <w:pStyle w:val="Texto-ABNT"/>
              <w:jc w:val="center"/>
            </w:pPr>
            <w:r>
              <w:t>4</w:t>
            </w:r>
          </w:p>
        </w:tc>
        <w:tc>
          <w:tcPr>
            <w:tcW w:w="1561" w:type="dxa"/>
          </w:tcPr>
          <w:p w14:paraId="077933F9" w14:textId="4062EAFB" w:rsidR="00CB17FB" w:rsidRDefault="00A47889" w:rsidP="00CB17FB">
            <w:pPr>
              <w:pStyle w:val="Texto-ABNT"/>
              <w:jc w:val="center"/>
            </w:pPr>
            <w:r>
              <w:t>21,2640º</w:t>
            </w:r>
          </w:p>
        </w:tc>
      </w:tr>
      <w:tr w:rsidR="00CB17FB" w14:paraId="7FC4F154" w14:textId="77777777" w:rsidTr="00CB17FB">
        <w:tc>
          <w:tcPr>
            <w:tcW w:w="1700" w:type="dxa"/>
          </w:tcPr>
          <w:p w14:paraId="1C80C964" w14:textId="416B1AE0" w:rsidR="00CB17FB" w:rsidRDefault="00CB17FB" w:rsidP="00CB17FB">
            <w:pPr>
              <w:pStyle w:val="Texto-ABNT"/>
              <w:jc w:val="center"/>
            </w:pPr>
            <w:r>
              <w:t>5</w:t>
            </w:r>
          </w:p>
        </w:tc>
        <w:tc>
          <w:tcPr>
            <w:tcW w:w="1561" w:type="dxa"/>
          </w:tcPr>
          <w:p w14:paraId="13BAC930" w14:textId="442EA4BC" w:rsidR="00CB17FB" w:rsidRDefault="00A47889" w:rsidP="00CB17FB">
            <w:pPr>
              <w:pStyle w:val="Texto-ABNT"/>
              <w:jc w:val="center"/>
            </w:pPr>
            <w:r>
              <w:t>26,9775º</w:t>
            </w:r>
          </w:p>
        </w:tc>
      </w:tr>
      <w:tr w:rsidR="00CB17FB" w14:paraId="425526C2" w14:textId="77777777" w:rsidTr="00CB17FB">
        <w:tc>
          <w:tcPr>
            <w:tcW w:w="1700" w:type="dxa"/>
          </w:tcPr>
          <w:p w14:paraId="4AEE2028" w14:textId="57BCB5E5" w:rsidR="00CB17FB" w:rsidRDefault="00CB17FB" w:rsidP="00CB17FB">
            <w:pPr>
              <w:pStyle w:val="Texto-ABNT"/>
              <w:jc w:val="center"/>
            </w:pPr>
            <w:r>
              <w:t>6</w:t>
            </w:r>
          </w:p>
        </w:tc>
        <w:tc>
          <w:tcPr>
            <w:tcW w:w="1561" w:type="dxa"/>
          </w:tcPr>
          <w:p w14:paraId="2C548A94" w14:textId="0DB10121" w:rsidR="00CB17FB" w:rsidRDefault="00A47889" w:rsidP="00CB17FB">
            <w:pPr>
              <w:pStyle w:val="Texto-ABNT"/>
              <w:jc w:val="center"/>
            </w:pPr>
            <w:r>
              <w:t>32.9563º</w:t>
            </w:r>
          </w:p>
        </w:tc>
      </w:tr>
      <w:tr w:rsidR="00CB17FB" w14:paraId="10F1564C" w14:textId="77777777" w:rsidTr="00CB17FB">
        <w:tc>
          <w:tcPr>
            <w:tcW w:w="1700" w:type="dxa"/>
          </w:tcPr>
          <w:p w14:paraId="1898AB5F" w14:textId="15886174" w:rsidR="00CB17FB" w:rsidRDefault="00CB17FB" w:rsidP="00CB17FB">
            <w:pPr>
              <w:pStyle w:val="Texto-ABNT"/>
              <w:jc w:val="center"/>
            </w:pPr>
            <w:r>
              <w:t>7</w:t>
            </w:r>
          </w:p>
        </w:tc>
        <w:tc>
          <w:tcPr>
            <w:tcW w:w="1561" w:type="dxa"/>
          </w:tcPr>
          <w:p w14:paraId="33F31ECC" w14:textId="06E82DF1" w:rsidR="00CB17FB" w:rsidRDefault="00A47889" w:rsidP="00CB17FB">
            <w:pPr>
              <w:pStyle w:val="Texto-ABNT"/>
              <w:jc w:val="center"/>
            </w:pPr>
            <w:r>
              <w:t>39,3952º</w:t>
            </w:r>
          </w:p>
        </w:tc>
      </w:tr>
      <w:tr w:rsidR="00CB17FB" w14:paraId="7FEC01EE" w14:textId="77777777" w:rsidTr="00CB17FB">
        <w:tc>
          <w:tcPr>
            <w:tcW w:w="1700" w:type="dxa"/>
          </w:tcPr>
          <w:p w14:paraId="0DA1C67D" w14:textId="1C1310E2" w:rsidR="00CB17FB" w:rsidRDefault="00CB17FB" w:rsidP="00CB17FB">
            <w:pPr>
              <w:pStyle w:val="Texto-ABNT"/>
              <w:jc w:val="center"/>
            </w:pPr>
            <w:r>
              <w:t>8</w:t>
            </w:r>
          </w:p>
        </w:tc>
        <w:tc>
          <w:tcPr>
            <w:tcW w:w="1561" w:type="dxa"/>
          </w:tcPr>
          <w:p w14:paraId="12486F8C" w14:textId="25F8915C" w:rsidR="00CB17FB" w:rsidRDefault="00A47889" w:rsidP="00CB17FB">
            <w:pPr>
              <w:pStyle w:val="Texto-ABNT"/>
              <w:jc w:val="center"/>
            </w:pPr>
            <w:r>
              <w:t>46,4965º</w:t>
            </w:r>
          </w:p>
        </w:tc>
      </w:tr>
      <w:tr w:rsidR="00CB17FB" w14:paraId="0A8D9991" w14:textId="77777777" w:rsidTr="00CB17FB">
        <w:tc>
          <w:tcPr>
            <w:tcW w:w="1700" w:type="dxa"/>
          </w:tcPr>
          <w:p w14:paraId="7BDE8EA4" w14:textId="75490A6B" w:rsidR="00CB17FB" w:rsidRDefault="00CB17FB" w:rsidP="00CB17FB">
            <w:pPr>
              <w:pStyle w:val="Texto-ABNT"/>
              <w:jc w:val="center"/>
            </w:pPr>
            <w:r>
              <w:t>9</w:t>
            </w:r>
          </w:p>
        </w:tc>
        <w:tc>
          <w:tcPr>
            <w:tcW w:w="1561" w:type="dxa"/>
          </w:tcPr>
          <w:p w14:paraId="2413115B" w14:textId="229AAC62" w:rsidR="00CB17FB" w:rsidRDefault="00F66DFD" w:rsidP="00CB17FB">
            <w:pPr>
              <w:pStyle w:val="Texto-ABNT"/>
              <w:jc w:val="center"/>
            </w:pPr>
            <w:r>
              <w:t>54,6863º</w:t>
            </w:r>
          </w:p>
        </w:tc>
      </w:tr>
      <w:tr w:rsidR="00CB17FB" w14:paraId="0DD22E3E" w14:textId="77777777" w:rsidTr="00CB17FB">
        <w:tc>
          <w:tcPr>
            <w:tcW w:w="1700" w:type="dxa"/>
          </w:tcPr>
          <w:p w14:paraId="582306E6" w14:textId="0CBD410E" w:rsidR="00CB17FB" w:rsidRDefault="00CB17FB" w:rsidP="00CB17FB">
            <w:pPr>
              <w:pStyle w:val="Texto-ABNT"/>
              <w:jc w:val="center"/>
            </w:pPr>
            <w:r>
              <w:t>10</w:t>
            </w:r>
          </w:p>
        </w:tc>
        <w:tc>
          <w:tcPr>
            <w:tcW w:w="1561" w:type="dxa"/>
          </w:tcPr>
          <w:p w14:paraId="52CC9738" w14:textId="6C2971C3" w:rsidR="00CB17FB" w:rsidRDefault="00F66DFD" w:rsidP="00CB17FB">
            <w:pPr>
              <w:pStyle w:val="Texto-ABNT"/>
              <w:jc w:val="center"/>
            </w:pPr>
            <w:r>
              <w:t>65,0940º</w:t>
            </w:r>
          </w:p>
        </w:tc>
      </w:tr>
    </w:tbl>
    <w:p w14:paraId="7224DD11" w14:textId="44C84A47" w:rsidR="00CB17FB" w:rsidRDefault="00CB17FB" w:rsidP="00CB17FB">
      <w:pPr>
        <w:pStyle w:val="Texto-ABNT"/>
      </w:pPr>
    </w:p>
    <w:p w14:paraId="482BD384" w14:textId="63785588" w:rsidR="00D06129" w:rsidRDefault="00F66DFD" w:rsidP="00CB17FB">
      <w:pPr>
        <w:pStyle w:val="Texto-ABNT"/>
        <w:rPr>
          <w:ins w:id="446" w:author="Ricardo Zelenovsky" w:date="2021-11-03T09:48:00Z"/>
        </w:rPr>
      </w:pPr>
      <w:r>
        <w:tab/>
        <w:t>Dados esses valores e para poupar memória do MSP430</w:t>
      </w:r>
      <w:r w:rsidR="007E2393">
        <w:t>,</w:t>
      </w:r>
      <w:r>
        <w:t xml:space="preserve"> fo</w:t>
      </w:r>
      <w:ins w:id="447" w:author="Ricardo Zelenovsky" w:date="2021-11-03T09:47:00Z">
        <w:r w:rsidR="00D06129">
          <w:t>ram</w:t>
        </w:r>
      </w:ins>
      <w:del w:id="448" w:author="Ricardo Zelenovsky" w:date="2021-11-03T09:47:00Z">
        <w:r w:rsidDel="00D06129">
          <w:delText>i</w:delText>
        </w:r>
      </w:del>
      <w:r>
        <w:t xml:space="preserve"> definido valores inteiros para </w:t>
      </w:r>
      <w:r w:rsidR="000F73C9">
        <w:t xml:space="preserve">representar </w:t>
      </w:r>
      <w:r w:rsidR="00B4488B">
        <w:t>a estimativa do azimute calculado pelo programa.</w:t>
      </w:r>
      <w:r>
        <w:t xml:space="preserve"> </w:t>
      </w:r>
      <w:r w:rsidR="00B4488B">
        <w:t>O</w:t>
      </w:r>
      <w:r>
        <w:t xml:space="preserve"> </w:t>
      </w:r>
      <w:r w:rsidR="00E310EB">
        <w:fldChar w:fldCharType="begin"/>
      </w:r>
      <w:r w:rsidR="00E310EB">
        <w:instrText xml:space="preserve"> REF _Ref85119790 \h </w:instrText>
      </w:r>
      <w:r w:rsidR="00E310EB">
        <w:fldChar w:fldCharType="separate"/>
      </w:r>
      <w:r w:rsidR="00BC390A">
        <w:t xml:space="preserve">Quadro </w:t>
      </w:r>
      <w:r w:rsidR="00BC390A">
        <w:rPr>
          <w:noProof/>
        </w:rPr>
        <w:t>4</w:t>
      </w:r>
      <w:r w:rsidR="00BC390A">
        <w:t>.</w:t>
      </w:r>
      <w:r w:rsidR="00BC390A">
        <w:rPr>
          <w:noProof/>
        </w:rPr>
        <w:t>1</w:t>
      </w:r>
      <w:r w:rsidR="00E310EB">
        <w:fldChar w:fldCharType="end"/>
      </w:r>
      <w:r w:rsidR="00E310EB">
        <w:t xml:space="preserve"> </w:t>
      </w:r>
      <w:r>
        <w:t>representa como fo</w:t>
      </w:r>
      <w:ins w:id="449" w:author="Ricardo Zelenovsky" w:date="2021-11-03T09:48:00Z">
        <w:r w:rsidR="00D06129">
          <w:t>ram</w:t>
        </w:r>
      </w:ins>
      <w:del w:id="450" w:author="Ricardo Zelenovsky" w:date="2021-11-03T09:48:00Z">
        <w:r w:rsidDel="00D06129">
          <w:delText>i</w:delText>
        </w:r>
      </w:del>
      <w:r>
        <w:t xml:space="preserve"> </w:t>
      </w:r>
      <w:ins w:id="451" w:author="Ricardo Zelenovsky" w:date="2021-11-03T09:48:00Z">
        <w:r w:rsidR="00D06129">
          <w:t>relacionado os atrasos com as possíveis repostas.</w:t>
        </w:r>
      </w:ins>
    </w:p>
    <w:p w14:paraId="52D66088" w14:textId="57AEFC79" w:rsidR="00F66DFD" w:rsidDel="00D06129" w:rsidRDefault="00F66DFD" w:rsidP="00CB17FB">
      <w:pPr>
        <w:pStyle w:val="Texto-ABNT"/>
        <w:rPr>
          <w:del w:id="452" w:author="Ricardo Zelenovsky" w:date="2021-11-03T09:48:00Z"/>
        </w:rPr>
      </w:pPr>
      <w:del w:id="453" w:author="Ricardo Zelenovsky" w:date="2021-11-03T09:48:00Z">
        <w:r w:rsidDel="00D06129">
          <w:delText>designado as constates</w:delText>
        </w:r>
        <w:r w:rsidR="00E310EB" w:rsidDel="00D06129">
          <w:delText xml:space="preserve"> à memória do microcontrolador</w:delText>
        </w:r>
        <w:r w:rsidDel="00D06129">
          <w:delText xml:space="preserve">. </w:delText>
        </w:r>
      </w:del>
    </w:p>
    <w:p w14:paraId="3F7C2335" w14:textId="573220AE" w:rsidR="00CB17FB" w:rsidRDefault="00CB17FB" w:rsidP="00CB17FB">
      <w:pPr>
        <w:pStyle w:val="Texto-ABNT"/>
      </w:pPr>
    </w:p>
    <w:p w14:paraId="390056A0" w14:textId="093A437D" w:rsidR="00F66DFD" w:rsidRDefault="00F66DFD" w:rsidP="00F66DFD">
      <w:pPr>
        <w:pStyle w:val="EstiloLegenda-ABNT"/>
      </w:pPr>
      <w:bookmarkStart w:id="454" w:name="_Ref85664096"/>
      <w:bookmarkStart w:id="455" w:name="_Toc86757850"/>
      <w:r>
        <w:t xml:space="preserve">Quadro </w:t>
      </w:r>
      <w:fldSimple w:instr=" STYLEREF 1 \s ">
        <w:r w:rsidR="00BC390A">
          <w:rPr>
            <w:noProof/>
          </w:rPr>
          <w:t>4</w:t>
        </w:r>
      </w:fldSimple>
      <w:r w:rsidR="00255E6A">
        <w:t>.</w:t>
      </w:r>
      <w:fldSimple w:instr=" SEQ Quadro \* ARABIC \s 1 ">
        <w:r w:rsidR="00BC390A">
          <w:rPr>
            <w:noProof/>
          </w:rPr>
          <w:t>3</w:t>
        </w:r>
      </w:fldSimple>
      <w:bookmarkEnd w:id="454"/>
      <w:r>
        <w:t>: Valores de ângulos usados no programa</w:t>
      </w:r>
      <w:bookmarkEnd w:id="455"/>
    </w:p>
    <w:tbl>
      <w:tblPr>
        <w:tblStyle w:val="Tabelacomgrade"/>
        <w:tblW w:w="0" w:type="auto"/>
        <w:tblInd w:w="2830" w:type="dxa"/>
        <w:tblLook w:val="04A0" w:firstRow="1" w:lastRow="0" w:firstColumn="1" w:lastColumn="0" w:noHBand="0" w:noVBand="1"/>
      </w:tblPr>
      <w:tblGrid>
        <w:gridCol w:w="1700"/>
        <w:gridCol w:w="1561"/>
      </w:tblGrid>
      <w:tr w:rsidR="00F66DFD" w14:paraId="69494077" w14:textId="77777777" w:rsidTr="002A2815">
        <w:tc>
          <w:tcPr>
            <w:tcW w:w="1700" w:type="dxa"/>
            <w:shd w:val="clear" w:color="auto" w:fill="D0CECE" w:themeFill="background2" w:themeFillShade="E6"/>
          </w:tcPr>
          <w:p w14:paraId="1AA91760" w14:textId="77777777" w:rsidR="00F66DFD" w:rsidRDefault="00F66DFD" w:rsidP="002A2815">
            <w:pPr>
              <w:pStyle w:val="Texto-ABNT"/>
              <w:jc w:val="center"/>
            </w:pPr>
            <w:r>
              <w:t>k</w:t>
            </w:r>
          </w:p>
        </w:tc>
        <w:tc>
          <w:tcPr>
            <w:tcW w:w="1561" w:type="dxa"/>
            <w:shd w:val="clear" w:color="auto" w:fill="D0CECE" w:themeFill="background2" w:themeFillShade="E6"/>
          </w:tcPr>
          <w:p w14:paraId="63F280EF" w14:textId="77777777" w:rsidR="00F66DFD" w:rsidRDefault="00F66DFD" w:rsidP="002A2815">
            <w:pPr>
              <w:pStyle w:val="Texto-ABNT"/>
              <w:jc w:val="center"/>
            </w:pPr>
            <w:r>
              <w:t>Ângulo</w:t>
            </w:r>
          </w:p>
        </w:tc>
      </w:tr>
      <w:tr w:rsidR="00F66DFD" w14:paraId="6FCD0BEC" w14:textId="77777777" w:rsidTr="002A2815">
        <w:tc>
          <w:tcPr>
            <w:tcW w:w="1700" w:type="dxa"/>
          </w:tcPr>
          <w:p w14:paraId="3A3B07CC" w14:textId="77777777" w:rsidR="00F66DFD" w:rsidRDefault="00F66DFD" w:rsidP="002A2815">
            <w:pPr>
              <w:pStyle w:val="Texto-ABNT"/>
              <w:jc w:val="center"/>
            </w:pPr>
            <w:r>
              <w:t>1</w:t>
            </w:r>
          </w:p>
        </w:tc>
        <w:tc>
          <w:tcPr>
            <w:tcW w:w="1561" w:type="dxa"/>
          </w:tcPr>
          <w:p w14:paraId="05A6EC8A" w14:textId="50B66C86" w:rsidR="00F66DFD" w:rsidRDefault="00F66DFD" w:rsidP="002A2815">
            <w:pPr>
              <w:pStyle w:val="Texto-ABNT"/>
              <w:jc w:val="center"/>
            </w:pPr>
            <w:r>
              <w:t>5º</w:t>
            </w:r>
          </w:p>
        </w:tc>
      </w:tr>
      <w:tr w:rsidR="00F66DFD" w14:paraId="71907F88" w14:textId="77777777" w:rsidTr="002A2815">
        <w:tc>
          <w:tcPr>
            <w:tcW w:w="1700" w:type="dxa"/>
          </w:tcPr>
          <w:p w14:paraId="284F59DE" w14:textId="77777777" w:rsidR="00F66DFD" w:rsidRDefault="00F66DFD" w:rsidP="002A2815">
            <w:pPr>
              <w:pStyle w:val="Texto-ABNT"/>
              <w:jc w:val="center"/>
            </w:pPr>
            <w:r>
              <w:t>2</w:t>
            </w:r>
          </w:p>
        </w:tc>
        <w:tc>
          <w:tcPr>
            <w:tcW w:w="1561" w:type="dxa"/>
          </w:tcPr>
          <w:p w14:paraId="07375A51" w14:textId="0D53537C" w:rsidR="00F66DFD" w:rsidRDefault="00F66DFD" w:rsidP="002A2815">
            <w:pPr>
              <w:pStyle w:val="Texto-ABNT"/>
              <w:jc w:val="center"/>
            </w:pPr>
            <w:r>
              <w:t>10º</w:t>
            </w:r>
          </w:p>
        </w:tc>
      </w:tr>
      <w:tr w:rsidR="00F66DFD" w14:paraId="071916A4" w14:textId="77777777" w:rsidTr="002A2815">
        <w:tc>
          <w:tcPr>
            <w:tcW w:w="1700" w:type="dxa"/>
          </w:tcPr>
          <w:p w14:paraId="4F7987C1" w14:textId="77777777" w:rsidR="00F66DFD" w:rsidRDefault="00F66DFD" w:rsidP="002A2815">
            <w:pPr>
              <w:pStyle w:val="Texto-ABNT"/>
              <w:jc w:val="center"/>
            </w:pPr>
            <w:r>
              <w:t>3</w:t>
            </w:r>
          </w:p>
        </w:tc>
        <w:tc>
          <w:tcPr>
            <w:tcW w:w="1561" w:type="dxa"/>
          </w:tcPr>
          <w:p w14:paraId="0459E0FE" w14:textId="14FBD3E3" w:rsidR="00F66DFD" w:rsidRDefault="00F66DFD" w:rsidP="002A2815">
            <w:pPr>
              <w:pStyle w:val="Texto-ABNT"/>
              <w:jc w:val="center"/>
            </w:pPr>
            <w:r>
              <w:t>15º</w:t>
            </w:r>
          </w:p>
        </w:tc>
      </w:tr>
      <w:tr w:rsidR="00F66DFD" w14:paraId="53AE1ADD" w14:textId="77777777" w:rsidTr="002A2815">
        <w:tc>
          <w:tcPr>
            <w:tcW w:w="1700" w:type="dxa"/>
          </w:tcPr>
          <w:p w14:paraId="6886450D" w14:textId="77777777" w:rsidR="00F66DFD" w:rsidRDefault="00F66DFD" w:rsidP="002A2815">
            <w:pPr>
              <w:pStyle w:val="Texto-ABNT"/>
              <w:jc w:val="center"/>
            </w:pPr>
            <w:r>
              <w:t>4</w:t>
            </w:r>
          </w:p>
        </w:tc>
        <w:tc>
          <w:tcPr>
            <w:tcW w:w="1561" w:type="dxa"/>
          </w:tcPr>
          <w:p w14:paraId="0213FBC3" w14:textId="0F58EA57" w:rsidR="00F66DFD" w:rsidRDefault="00F66DFD" w:rsidP="002A2815">
            <w:pPr>
              <w:pStyle w:val="Texto-ABNT"/>
              <w:jc w:val="center"/>
            </w:pPr>
            <w:r>
              <w:t>21º</w:t>
            </w:r>
          </w:p>
        </w:tc>
      </w:tr>
      <w:tr w:rsidR="00F66DFD" w14:paraId="3D56A343" w14:textId="77777777" w:rsidTr="002A2815">
        <w:tc>
          <w:tcPr>
            <w:tcW w:w="1700" w:type="dxa"/>
          </w:tcPr>
          <w:p w14:paraId="594984E0" w14:textId="77777777" w:rsidR="00F66DFD" w:rsidRDefault="00F66DFD" w:rsidP="002A2815">
            <w:pPr>
              <w:pStyle w:val="Texto-ABNT"/>
              <w:jc w:val="center"/>
            </w:pPr>
            <w:r>
              <w:t>5</w:t>
            </w:r>
          </w:p>
        </w:tc>
        <w:tc>
          <w:tcPr>
            <w:tcW w:w="1561" w:type="dxa"/>
          </w:tcPr>
          <w:p w14:paraId="747B6821" w14:textId="3A4B2EF0" w:rsidR="00F66DFD" w:rsidRDefault="00F66DFD" w:rsidP="002A2815">
            <w:pPr>
              <w:pStyle w:val="Texto-ABNT"/>
              <w:jc w:val="center"/>
            </w:pPr>
            <w:r>
              <w:t>27º</w:t>
            </w:r>
          </w:p>
        </w:tc>
      </w:tr>
      <w:tr w:rsidR="00F66DFD" w14:paraId="09C6B268" w14:textId="77777777" w:rsidTr="002A2815">
        <w:tc>
          <w:tcPr>
            <w:tcW w:w="1700" w:type="dxa"/>
          </w:tcPr>
          <w:p w14:paraId="3FC2231F" w14:textId="77777777" w:rsidR="00F66DFD" w:rsidRDefault="00F66DFD" w:rsidP="002A2815">
            <w:pPr>
              <w:pStyle w:val="Texto-ABNT"/>
              <w:jc w:val="center"/>
            </w:pPr>
            <w:r>
              <w:t>6</w:t>
            </w:r>
          </w:p>
        </w:tc>
        <w:tc>
          <w:tcPr>
            <w:tcW w:w="1561" w:type="dxa"/>
          </w:tcPr>
          <w:p w14:paraId="15CA37AD" w14:textId="24AC4BD2" w:rsidR="00F66DFD" w:rsidRDefault="00F66DFD" w:rsidP="002A2815">
            <w:pPr>
              <w:pStyle w:val="Texto-ABNT"/>
              <w:jc w:val="center"/>
            </w:pPr>
            <w:r>
              <w:t>33º</w:t>
            </w:r>
          </w:p>
        </w:tc>
      </w:tr>
      <w:tr w:rsidR="00F66DFD" w14:paraId="11A09AAD" w14:textId="77777777" w:rsidTr="002A2815">
        <w:tc>
          <w:tcPr>
            <w:tcW w:w="1700" w:type="dxa"/>
          </w:tcPr>
          <w:p w14:paraId="26B6E8FE" w14:textId="77777777" w:rsidR="00F66DFD" w:rsidRDefault="00F66DFD" w:rsidP="002A2815">
            <w:pPr>
              <w:pStyle w:val="Texto-ABNT"/>
              <w:jc w:val="center"/>
            </w:pPr>
            <w:r>
              <w:t>7</w:t>
            </w:r>
          </w:p>
        </w:tc>
        <w:tc>
          <w:tcPr>
            <w:tcW w:w="1561" w:type="dxa"/>
          </w:tcPr>
          <w:p w14:paraId="52152E5E" w14:textId="2A7DEAF2" w:rsidR="00F66DFD" w:rsidRDefault="00F66DFD" w:rsidP="002A2815">
            <w:pPr>
              <w:pStyle w:val="Texto-ABNT"/>
              <w:jc w:val="center"/>
            </w:pPr>
            <w:r>
              <w:t>40º</w:t>
            </w:r>
          </w:p>
        </w:tc>
      </w:tr>
      <w:tr w:rsidR="00F66DFD" w14:paraId="6981D2EC" w14:textId="77777777" w:rsidTr="002A2815">
        <w:tc>
          <w:tcPr>
            <w:tcW w:w="1700" w:type="dxa"/>
          </w:tcPr>
          <w:p w14:paraId="595AA01C" w14:textId="77777777" w:rsidR="00F66DFD" w:rsidRDefault="00F66DFD" w:rsidP="002A2815">
            <w:pPr>
              <w:pStyle w:val="Texto-ABNT"/>
              <w:jc w:val="center"/>
            </w:pPr>
            <w:r>
              <w:t>8</w:t>
            </w:r>
          </w:p>
        </w:tc>
        <w:tc>
          <w:tcPr>
            <w:tcW w:w="1561" w:type="dxa"/>
          </w:tcPr>
          <w:p w14:paraId="04BD3408" w14:textId="721E712A" w:rsidR="00F66DFD" w:rsidRDefault="00F66DFD" w:rsidP="002A2815">
            <w:pPr>
              <w:pStyle w:val="Texto-ABNT"/>
              <w:jc w:val="center"/>
            </w:pPr>
            <w:r>
              <w:t>47º</w:t>
            </w:r>
          </w:p>
        </w:tc>
      </w:tr>
      <w:tr w:rsidR="00F66DFD" w14:paraId="2A9476A2" w14:textId="77777777" w:rsidTr="002A2815">
        <w:tc>
          <w:tcPr>
            <w:tcW w:w="1700" w:type="dxa"/>
          </w:tcPr>
          <w:p w14:paraId="34859488" w14:textId="77777777" w:rsidR="00F66DFD" w:rsidRDefault="00F66DFD" w:rsidP="002A2815">
            <w:pPr>
              <w:pStyle w:val="Texto-ABNT"/>
              <w:jc w:val="center"/>
            </w:pPr>
            <w:r>
              <w:t>9</w:t>
            </w:r>
          </w:p>
        </w:tc>
        <w:tc>
          <w:tcPr>
            <w:tcW w:w="1561" w:type="dxa"/>
          </w:tcPr>
          <w:p w14:paraId="039FF55C" w14:textId="5586333A" w:rsidR="00F66DFD" w:rsidRDefault="00F66DFD" w:rsidP="002A2815">
            <w:pPr>
              <w:pStyle w:val="Texto-ABNT"/>
              <w:jc w:val="center"/>
            </w:pPr>
            <w:r>
              <w:t>55º</w:t>
            </w:r>
          </w:p>
        </w:tc>
      </w:tr>
      <w:tr w:rsidR="00F66DFD" w14:paraId="7A16FD6C" w14:textId="77777777" w:rsidTr="002A2815">
        <w:tc>
          <w:tcPr>
            <w:tcW w:w="1700" w:type="dxa"/>
          </w:tcPr>
          <w:p w14:paraId="1C97DEC6" w14:textId="77777777" w:rsidR="00F66DFD" w:rsidRDefault="00F66DFD" w:rsidP="002A2815">
            <w:pPr>
              <w:pStyle w:val="Texto-ABNT"/>
              <w:jc w:val="center"/>
            </w:pPr>
            <w:r>
              <w:t>10</w:t>
            </w:r>
          </w:p>
        </w:tc>
        <w:tc>
          <w:tcPr>
            <w:tcW w:w="1561" w:type="dxa"/>
          </w:tcPr>
          <w:p w14:paraId="094A1512" w14:textId="12E04413" w:rsidR="00F66DFD" w:rsidRDefault="00F66DFD" w:rsidP="002A2815">
            <w:pPr>
              <w:pStyle w:val="Texto-ABNT"/>
              <w:jc w:val="center"/>
            </w:pPr>
            <w:r>
              <w:t>66º</w:t>
            </w:r>
          </w:p>
        </w:tc>
      </w:tr>
    </w:tbl>
    <w:p w14:paraId="391CA314" w14:textId="21E50886" w:rsidR="00F66DFD" w:rsidRDefault="00F66DFD" w:rsidP="00CB17FB">
      <w:pPr>
        <w:pStyle w:val="Texto-ABNT"/>
      </w:pPr>
    </w:p>
    <w:p w14:paraId="6E4254D8" w14:textId="7E5B94C3" w:rsidR="00CE7E5E" w:rsidRDefault="00CE7E5E" w:rsidP="00433911">
      <w:pPr>
        <w:pStyle w:val="Texto-ABNT"/>
      </w:pPr>
      <w:r>
        <w:tab/>
        <w:t xml:space="preserve">A precisão do sistema é diretamente proporcional a taxa de amostragem, sendo assim, é possível aumentar a precisão do sistema ao aumentarmos a taxa de amostragem, outra técnica que possibilita o aumento da precisão </w:t>
      </w:r>
      <w:ins w:id="456" w:author="Ricardo Zelenovsky" w:date="2021-11-03T09:49:00Z">
        <w:r w:rsidR="003226AC">
          <w:t xml:space="preserve">é dobrar a quantidade de amostras com uma </w:t>
        </w:r>
      </w:ins>
      <w:del w:id="457" w:author="Ricardo Zelenovsky" w:date="2021-11-03T09:49:00Z">
        <w:r w:rsidDel="003226AC">
          <w:delText xml:space="preserve">é </w:delText>
        </w:r>
      </w:del>
      <w:del w:id="458" w:author="Ricardo Zelenovsky" w:date="2021-11-03T09:50:00Z">
        <w:r w:rsidDel="003226AC">
          <w:delText xml:space="preserve">a </w:delText>
        </w:r>
      </w:del>
      <w:r>
        <w:t xml:space="preserve">interpolação </w:t>
      </w:r>
      <w:proofErr w:type="spellStart"/>
      <w:r>
        <w:lastRenderedPageBreak/>
        <w:t>spline</w:t>
      </w:r>
      <w:proofErr w:type="spellEnd"/>
      <w:r>
        <w:t xml:space="preserve"> cúbica, e por fim, é possível aumentar o valor de ‘d’ para melhorar a precisão, entretanto é necessário manter o critério de meio comprimento de onda.</w:t>
      </w:r>
    </w:p>
    <w:p w14:paraId="0045E893" w14:textId="68783F5A" w:rsidR="001768D5" w:rsidRDefault="001768D5" w:rsidP="00DE224E">
      <w:pPr>
        <w:pStyle w:val="Ttulo3"/>
      </w:pPr>
      <w:bookmarkStart w:id="459" w:name="_Toc86757945"/>
      <w:r>
        <w:t>Etapas da estimativa</w:t>
      </w:r>
      <w:bookmarkEnd w:id="459"/>
    </w:p>
    <w:p w14:paraId="0FD01049" w14:textId="50A0C249" w:rsidR="0065161F" w:rsidRDefault="005D0726" w:rsidP="005D0726">
      <w:pPr>
        <w:pStyle w:val="Texto-ABNT"/>
        <w:rPr>
          <w:rStyle w:val="normaltextrun"/>
        </w:rPr>
      </w:pPr>
      <w:r>
        <w:tab/>
      </w:r>
      <w:r w:rsidRPr="005D0726">
        <w:rPr>
          <w:rStyle w:val="normaltextrun"/>
        </w:rPr>
        <w:t xml:space="preserve">A estimativa </w:t>
      </w:r>
      <w:ins w:id="460" w:author="Ricardo Zelenovsky" w:date="2021-11-03T09:50:00Z">
        <w:r w:rsidR="000A25B4">
          <w:rPr>
            <w:rStyle w:val="normaltextrun"/>
          </w:rPr>
          <w:t xml:space="preserve">da direção de chegada </w:t>
        </w:r>
      </w:ins>
      <w:r w:rsidRPr="005D0726">
        <w:rPr>
          <w:rStyle w:val="normaltextrun"/>
        </w:rPr>
        <w:t>do sinal recebido pelos microfones passa por 3 etapas, sendo primeira a aplicação do filtro digital</w:t>
      </w:r>
      <w:ins w:id="461" w:author="Ricardo Zelenovsky" w:date="2021-11-03T09:50:00Z">
        <w:r w:rsidR="000A25B4">
          <w:rPr>
            <w:rStyle w:val="normaltextrun"/>
          </w:rPr>
          <w:t xml:space="preserve"> (média móvel</w:t>
        </w:r>
      </w:ins>
      <w:ins w:id="462" w:author="Ricardo Zelenovsky" w:date="2021-11-03T09:51:00Z">
        <w:r w:rsidR="000A25B4">
          <w:rPr>
            <w:rStyle w:val="normaltextrun"/>
          </w:rPr>
          <w:t>)</w:t>
        </w:r>
      </w:ins>
      <w:r w:rsidRPr="005D0726">
        <w:rPr>
          <w:rStyle w:val="normaltextrun"/>
        </w:rPr>
        <w:t>, a segunda a identificação de maior faixa de energia e a terceira e última</w:t>
      </w:r>
      <w:r>
        <w:rPr>
          <w:rStyle w:val="normaltextrun"/>
        </w:rPr>
        <w:t>,</w:t>
      </w:r>
      <w:r w:rsidRPr="005D0726">
        <w:rPr>
          <w:rStyle w:val="normaltextrun"/>
        </w:rPr>
        <w:t xml:space="preserve"> a estimativa de fato.</w:t>
      </w:r>
    </w:p>
    <w:p w14:paraId="210AB589" w14:textId="32E2FEA5" w:rsidR="00C603DC" w:rsidRDefault="00C603DC" w:rsidP="005D0726">
      <w:pPr>
        <w:pStyle w:val="Texto-ABNT"/>
        <w:rPr>
          <w:rStyle w:val="normaltextrun"/>
        </w:rPr>
      </w:pPr>
    </w:p>
    <w:p w14:paraId="36E58EBB" w14:textId="77777777" w:rsidR="00E63BEE" w:rsidRDefault="00E63BEE" w:rsidP="00E63BEE">
      <w:pPr>
        <w:keepNext/>
      </w:pPr>
      <w:r w:rsidRPr="00E63BEE">
        <w:rPr>
          <w:noProof/>
        </w:rPr>
        <w:drawing>
          <wp:inline distT="0" distB="0" distL="0" distR="0" wp14:anchorId="7AD83760" wp14:editId="166AF011">
            <wp:extent cx="5754370" cy="1227506"/>
            <wp:effectExtent l="0" t="0" r="0" b="0"/>
            <wp:docPr id="49" name="Imagem 4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Diagrama&#10;&#10;Descrição gerada automaticamente"/>
                    <pic:cNvPicPr/>
                  </pic:nvPicPr>
                  <pic:blipFill>
                    <a:blip r:embed="rId38"/>
                    <a:stretch>
                      <a:fillRect/>
                    </a:stretch>
                  </pic:blipFill>
                  <pic:spPr>
                    <a:xfrm>
                      <a:off x="0" y="0"/>
                      <a:ext cx="5784472" cy="1233927"/>
                    </a:xfrm>
                    <a:prstGeom prst="rect">
                      <a:avLst/>
                    </a:prstGeom>
                  </pic:spPr>
                </pic:pic>
              </a:graphicData>
            </a:graphic>
          </wp:inline>
        </w:drawing>
      </w:r>
    </w:p>
    <w:p w14:paraId="6DFD06DB" w14:textId="249EF019" w:rsidR="007C4369" w:rsidRDefault="00E63BEE" w:rsidP="00E63BEE">
      <w:pPr>
        <w:pStyle w:val="EstiloLegenda-ABNT"/>
      </w:pPr>
      <w:bookmarkStart w:id="463" w:name="_Toc86757877"/>
      <w:r>
        <w:t xml:space="preserve">Figura </w:t>
      </w:r>
      <w:fldSimple w:instr=" STYLEREF 1 \s ">
        <w:r w:rsidR="00BC390A">
          <w:rPr>
            <w:noProof/>
          </w:rPr>
          <w:t>4</w:t>
        </w:r>
      </w:fldSimple>
      <w:r w:rsidR="00860EBD">
        <w:t>.</w:t>
      </w:r>
      <w:fldSimple w:instr=" SEQ Figura \* ARABIC \s 1 ">
        <w:r w:rsidR="00BC390A">
          <w:rPr>
            <w:noProof/>
          </w:rPr>
          <w:t>3</w:t>
        </w:r>
      </w:fldSimple>
      <w:r>
        <w:t>: Diagrama de bloco do sistema</w:t>
      </w:r>
      <w:bookmarkEnd w:id="463"/>
    </w:p>
    <w:p w14:paraId="4653EC1B" w14:textId="77777777" w:rsidR="00E63BEE" w:rsidRPr="00E63BEE" w:rsidRDefault="00E63BEE" w:rsidP="00E63BEE"/>
    <w:p w14:paraId="77F15AAB" w14:textId="15817BED" w:rsidR="005D0726" w:rsidRDefault="005D0726" w:rsidP="005D0726">
      <w:pPr>
        <w:pStyle w:val="Ttulo4"/>
        <w:rPr>
          <w:rStyle w:val="normaltextrun"/>
        </w:rPr>
      </w:pPr>
      <w:bookmarkStart w:id="464" w:name="_Toc86757946"/>
      <w:r>
        <w:rPr>
          <w:rStyle w:val="normaltextrun"/>
        </w:rPr>
        <w:t>Primeira etapa: filtro média móvel</w:t>
      </w:r>
      <w:bookmarkEnd w:id="464"/>
    </w:p>
    <w:p w14:paraId="237BE9B9" w14:textId="58C3D3F8" w:rsidR="00EF62BC" w:rsidRPr="00F63DE3" w:rsidRDefault="00EF62BC" w:rsidP="00F63DE3">
      <w:pPr>
        <w:pStyle w:val="Texto-ABNT"/>
      </w:pPr>
      <w:r>
        <w:tab/>
      </w:r>
      <w:r w:rsidRPr="00EF62BC">
        <w:t xml:space="preserve">Os dados </w:t>
      </w:r>
      <w:r>
        <w:t>convertidos e</w:t>
      </w:r>
      <w:r w:rsidRPr="00EF62BC">
        <w:t xml:space="preserve"> salvos na forma de vetor</w:t>
      </w:r>
      <w:r>
        <w:t xml:space="preserve"> na memória externa</w:t>
      </w:r>
      <w:r w:rsidRPr="00EF62BC">
        <w:t xml:space="preserve"> estão sujeito</w:t>
      </w:r>
      <w:r>
        <w:t>s</w:t>
      </w:r>
      <w:r w:rsidRPr="00EF62BC">
        <w:t xml:space="preserve"> a </w:t>
      </w:r>
      <w:del w:id="465" w:author="Ricardo Zelenovsky" w:date="2021-11-03T09:51:00Z">
        <w:r w:rsidRPr="00EF62BC" w:rsidDel="000A25B4">
          <w:delText xml:space="preserve">erros </w:delText>
        </w:r>
      </w:del>
      <w:ins w:id="466" w:author="Ricardo Zelenovsky" w:date="2021-11-03T09:51:00Z">
        <w:r w:rsidR="000A25B4">
          <w:t>ruídos</w:t>
        </w:r>
        <w:r w:rsidR="000A25B4" w:rsidRPr="00EF62BC">
          <w:t xml:space="preserve"> </w:t>
        </w:r>
      </w:ins>
      <w:r w:rsidRPr="00EF62BC">
        <w:t>oriundos dos processos de conversão presentes na captação dos microfones e na digitalização do conversor A/D. Os ruídos adicionados ao sinal original representam um</w:t>
      </w:r>
      <w:r>
        <w:t xml:space="preserve"> </w:t>
      </w:r>
      <w:r w:rsidRPr="00F63DE3">
        <w:t>elevado risco para a eficiência da estimativa de DOA. Por isso, é recomendável a aplicação de filtros capazes de atenuar tais ruídos.</w:t>
      </w:r>
    </w:p>
    <w:p w14:paraId="1878C168" w14:textId="5B022ED4" w:rsidR="00EF62BC" w:rsidRPr="00F63DE3" w:rsidRDefault="00EF62BC" w:rsidP="00F63DE3">
      <w:pPr>
        <w:pStyle w:val="Texto-ABNT"/>
      </w:pPr>
      <w:r w:rsidRPr="00F63DE3">
        <w:tab/>
        <w:t>Neste projeto, é utilizado o filtro digital chamado de “Média Móvel”</w:t>
      </w:r>
      <w:r w:rsidR="00D830D5" w:rsidRPr="00F63DE3">
        <w:t xml:space="preserve">, um filtro de categoria FIR – Resposta Finita ao impulso, do inglês </w:t>
      </w:r>
      <w:proofErr w:type="spellStart"/>
      <w:r w:rsidR="00D830D5" w:rsidRPr="00F63DE3">
        <w:t>Finite</w:t>
      </w:r>
      <w:proofErr w:type="spellEnd"/>
      <w:r w:rsidR="00D830D5" w:rsidRPr="00F63DE3">
        <w:t xml:space="preserve"> Impulse Response, </w:t>
      </w:r>
      <w:r w:rsidRPr="00F63DE3">
        <w:t>que se trata de um processo estatístico</w:t>
      </w:r>
      <w:r w:rsidR="00DE0A48" w:rsidRPr="00F63DE3">
        <w:t xml:space="preserve"> e suaviza flutuações curtas</w:t>
      </w:r>
      <w:r w:rsidRPr="00F63DE3">
        <w:t xml:space="preserve">. </w:t>
      </w:r>
      <w:r w:rsidR="00FB5CAD" w:rsidRPr="00F63DE3">
        <w:t>Este filtr</w:t>
      </w:r>
      <w:r w:rsidR="00DE0A48" w:rsidRPr="00F63DE3">
        <w:t>o atua nos dados recém-convertidos e salvos na memória externa e</w:t>
      </w:r>
      <w:r w:rsidRPr="00F63DE3">
        <w:t xml:space="preserve"> determina o valor de cada amostra sendo igual à média entre ‘n’ valores adjacentes a ele</w:t>
      </w:r>
      <w:r w:rsidR="00F63DE3">
        <w:t xml:space="preserve"> como mostrado na equação 4.1</w:t>
      </w:r>
      <w:r w:rsidR="00DE0A48" w:rsidRPr="00F63DE3">
        <w:t xml:space="preserve">. A quantidade de elementos adjacentes </w:t>
      </w:r>
      <w:r w:rsidR="00DE0A48" w:rsidRPr="00F63DE3">
        <w:lastRenderedPageBreak/>
        <w:t>tomados para o cálculo</w:t>
      </w:r>
      <w:r w:rsidR="006873A4" w:rsidRPr="00F63DE3">
        <w:t xml:space="preserve"> determina a ordem do filtro e para esse projeto foi determinado que esse filtro teria uma ordem 4.</w:t>
      </w:r>
    </w:p>
    <w:p w14:paraId="6EB3161A" w14:textId="6763C4C6" w:rsidR="006873A4" w:rsidRDefault="006873A4" w:rsidP="00EF62BC">
      <w:pPr>
        <w:pStyle w:val="Texto-ABNT"/>
      </w:pPr>
    </w:p>
    <w:tbl>
      <w:tblPr>
        <w:tblStyle w:val="Tabelacomgrade"/>
        <w:tblW w:w="8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
        <w:gridCol w:w="7267"/>
        <w:gridCol w:w="676"/>
      </w:tblGrid>
      <w:tr w:rsidR="006873A4" w14:paraId="290B0A61" w14:textId="77777777" w:rsidTr="00F63DE3">
        <w:trPr>
          <w:trHeight w:val="283"/>
        </w:trPr>
        <w:tc>
          <w:tcPr>
            <w:tcW w:w="561" w:type="dxa"/>
            <w:vAlign w:val="center"/>
          </w:tcPr>
          <w:p w14:paraId="69B06723" w14:textId="77777777" w:rsidR="006873A4" w:rsidRDefault="006873A4" w:rsidP="00DC5839">
            <w:pPr>
              <w:pStyle w:val="Texto-ABNT"/>
              <w:jc w:val="center"/>
            </w:pPr>
          </w:p>
        </w:tc>
        <w:tc>
          <w:tcPr>
            <w:tcW w:w="7267" w:type="dxa"/>
            <w:vAlign w:val="center"/>
          </w:tcPr>
          <w:p w14:paraId="2F719B88" w14:textId="1BCC4226" w:rsidR="006873A4" w:rsidRDefault="006873A4" w:rsidP="00DC5839">
            <w:pPr>
              <w:pStyle w:val="Texto-ABNT"/>
              <w:jc w:val="center"/>
            </w:pPr>
            <m:oMathPara>
              <m:oMath>
                <m:r>
                  <w:rPr>
                    <w:rFonts w:ascii="Cambria Math" w:hAnsi="Cambria Math"/>
                  </w:rPr>
                  <m:t xml:space="preserve">Média Móvel=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i</m:t>
                        </m:r>
                      </m:sub>
                    </m:sSub>
                  </m:e>
                </m:nary>
              </m:oMath>
            </m:oMathPara>
          </w:p>
        </w:tc>
        <w:tc>
          <w:tcPr>
            <w:tcW w:w="676" w:type="dxa"/>
            <w:vAlign w:val="center"/>
          </w:tcPr>
          <w:p w14:paraId="346886E0" w14:textId="580BC732" w:rsidR="006873A4" w:rsidRDefault="00F63DE3" w:rsidP="00DC5839">
            <w:pPr>
              <w:pStyle w:val="Texto-ABNT"/>
              <w:jc w:val="center"/>
            </w:pPr>
            <w:r>
              <w:t>(4.1)</w:t>
            </w:r>
          </w:p>
        </w:tc>
      </w:tr>
    </w:tbl>
    <w:p w14:paraId="7980DE55" w14:textId="77777777" w:rsidR="006873A4" w:rsidRPr="00EF62BC" w:rsidRDefault="006873A4" w:rsidP="00EF62BC">
      <w:pPr>
        <w:pStyle w:val="Texto-ABNT"/>
      </w:pPr>
    </w:p>
    <w:p w14:paraId="29668119" w14:textId="37C22B7F" w:rsidR="00743B95" w:rsidRDefault="00743B95" w:rsidP="00A14393">
      <w:pPr>
        <w:pStyle w:val="Ttulo4"/>
      </w:pPr>
      <w:bookmarkStart w:id="467" w:name="_Toc86757947"/>
      <w:r>
        <w:t xml:space="preserve">Segunda etapa: </w:t>
      </w:r>
      <w:r w:rsidR="00A14393">
        <w:t>identificação da faixa de maior energia</w:t>
      </w:r>
      <w:bookmarkEnd w:id="467"/>
    </w:p>
    <w:p w14:paraId="2F0B8639" w14:textId="777F1A1D" w:rsidR="00BA53FF" w:rsidRDefault="00BA53FF" w:rsidP="00BA53FF">
      <w:pPr>
        <w:pStyle w:val="Texto-ABNT"/>
      </w:pPr>
      <w:r>
        <w:tab/>
        <w:t>Com os dados da memória externa filtrados pelo filtro de Média Móvel,</w:t>
      </w:r>
      <w:r w:rsidR="00AF2ECF">
        <w:t xml:space="preserve"> é iniciado a segunda etapa que identifica a faixa de maior energia captada pelos microfones, </w:t>
      </w:r>
      <w:ins w:id="468" w:author="Ricardo Zelenovsky" w:date="2021-11-03T15:00:00Z">
        <w:r w:rsidR="003D15ED">
          <w:t>que passa a ser a de maior interesse pa</w:t>
        </w:r>
      </w:ins>
      <w:ins w:id="469" w:author="Ricardo Zelenovsky" w:date="2021-11-03T15:01:00Z">
        <w:r w:rsidR="003D15ED">
          <w:t xml:space="preserve">ra </w:t>
        </w:r>
      </w:ins>
      <w:del w:id="470" w:author="Ricardo Zelenovsky" w:date="2021-11-03T15:01:00Z">
        <w:r w:rsidR="00AF2ECF" w:rsidDel="003D15ED">
          <w:delText xml:space="preserve">sendo a faixa que interessa para </w:delText>
        </w:r>
      </w:del>
      <w:r w:rsidR="00AF2ECF">
        <w:t>a estimação da DOA.</w:t>
      </w:r>
    </w:p>
    <w:p w14:paraId="340A7499" w14:textId="37601B92" w:rsidR="00AF2ECF" w:rsidRDefault="00AF2ECF" w:rsidP="00BA53FF">
      <w:pPr>
        <w:pStyle w:val="Texto-ABNT"/>
      </w:pPr>
      <w:r>
        <w:tab/>
        <w:t xml:space="preserve">Nessa etapa, </w:t>
      </w:r>
      <w:ins w:id="471" w:author="Ricardo Zelenovsky" w:date="2021-11-03T15:01:00Z">
        <w:r w:rsidR="003D15ED">
          <w:t xml:space="preserve">a memória externa </w:t>
        </w:r>
      </w:ins>
      <w:r>
        <w:t xml:space="preserve">é varrida </w:t>
      </w:r>
      <w:ins w:id="472" w:author="Ricardo Zelenovsky" w:date="2021-11-03T15:01:00Z">
        <w:r w:rsidR="003D15ED">
          <w:t xml:space="preserve">em blocos </w:t>
        </w:r>
      </w:ins>
      <w:del w:id="473" w:author="Ricardo Zelenovsky" w:date="2021-11-03T15:01:00Z">
        <w:r w:rsidDel="003D15ED">
          <w:delText xml:space="preserve">a memória externa de 128 em </w:delText>
        </w:r>
      </w:del>
      <w:ins w:id="474" w:author="Ricardo Zelenovsky" w:date="2021-11-03T15:01:00Z">
        <w:r w:rsidR="003D15ED">
          <w:t xml:space="preserve">de </w:t>
        </w:r>
      </w:ins>
      <w:r>
        <w:t xml:space="preserve">128 inteiros </w:t>
      </w:r>
      <w:ins w:id="475" w:author="Ricardo Zelenovsky" w:date="2021-11-03T15:01:00Z">
        <w:r w:rsidR="003D15ED">
          <w:t xml:space="preserve">(16 bits) </w:t>
        </w:r>
      </w:ins>
      <w:r w:rsidR="00EF3F53">
        <w:t xml:space="preserve">e calculamos o desvio médio desse intervalo. </w:t>
      </w:r>
      <w:r w:rsidR="00EF3F53" w:rsidRPr="00EF3F53">
        <w:t>O Desvio Médio simples</w:t>
      </w:r>
      <w:r w:rsidR="00EF3F53">
        <w:t>, representado pela equação 4.2,</w:t>
      </w:r>
      <w:r w:rsidR="00EF3F53" w:rsidRPr="00EF3F53">
        <w:t xml:space="preserve"> é um</w:t>
      </w:r>
      <w:r w:rsidR="00EF3F53">
        <w:t>a</w:t>
      </w:r>
      <w:r w:rsidR="00EF3F53" w:rsidRPr="00EF3F53">
        <w:t xml:space="preserve"> medida da dispersão dos dados em relação à média de uma sequência, o “afastamento” em relação a essa média. Esta </w:t>
      </w:r>
      <w:r w:rsidR="005E0873">
        <w:t>m</w:t>
      </w:r>
      <w:r w:rsidR="00EF3F53" w:rsidRPr="00EF3F53">
        <w:t xml:space="preserve">edida representa a média das distâncias entre cada elemento </w:t>
      </w:r>
      <w:r w:rsidR="001F4FB6">
        <w:t xml:space="preserve">da </w:t>
      </w:r>
      <w:r w:rsidR="00EF3F53" w:rsidRPr="00EF3F53">
        <w:t xml:space="preserve">amostra </w:t>
      </w:r>
      <w:r w:rsidR="00B86AB2">
        <w:t>a</w:t>
      </w:r>
      <w:r w:rsidR="00EF3F53" w:rsidRPr="00EF3F53">
        <w:t xml:space="preserve"> seu valor médio.</w:t>
      </w:r>
      <w:r w:rsidR="00EF3F53">
        <w:t xml:space="preserve"> </w:t>
      </w:r>
      <w:r>
        <w:t xml:space="preserve"> </w:t>
      </w:r>
    </w:p>
    <w:p w14:paraId="3CBDD02B" w14:textId="23A5344B" w:rsidR="00EF3F53" w:rsidRDefault="00EF3F53" w:rsidP="00BA53FF">
      <w:pPr>
        <w:pStyle w:val="Texto-ABNT"/>
      </w:pPr>
      <w:r>
        <w:tab/>
      </w:r>
    </w:p>
    <w:tbl>
      <w:tblPr>
        <w:tblStyle w:val="Tabelacomgrade"/>
        <w:tblW w:w="8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
        <w:gridCol w:w="7267"/>
        <w:gridCol w:w="676"/>
      </w:tblGrid>
      <w:tr w:rsidR="00EC4960" w14:paraId="1D796346" w14:textId="77777777" w:rsidTr="00DC5839">
        <w:trPr>
          <w:trHeight w:val="283"/>
        </w:trPr>
        <w:tc>
          <w:tcPr>
            <w:tcW w:w="561" w:type="dxa"/>
            <w:vAlign w:val="center"/>
          </w:tcPr>
          <w:p w14:paraId="43214BA3" w14:textId="77777777" w:rsidR="00EC4960" w:rsidRDefault="00EC4960" w:rsidP="00DC5839">
            <w:pPr>
              <w:pStyle w:val="Texto-ABNT"/>
              <w:jc w:val="center"/>
            </w:pPr>
          </w:p>
        </w:tc>
        <w:tc>
          <w:tcPr>
            <w:tcW w:w="7267" w:type="dxa"/>
            <w:vAlign w:val="center"/>
          </w:tcPr>
          <w:p w14:paraId="6F5F8D9F" w14:textId="01376E1D" w:rsidR="00EC4960" w:rsidRPr="00EC4960" w:rsidRDefault="00EC4960" w:rsidP="00EC4960">
            <w:pPr>
              <w:pStyle w:val="Texto-ABNT"/>
              <w:jc w:val="center"/>
              <w:rPr>
                <w:rFonts w:eastAsiaTheme="minorEastAsia"/>
              </w:rPr>
            </w:pPr>
            <m:oMathPara>
              <m:oMath>
                <m:r>
                  <w:rPr>
                    <w:rFonts w:ascii="Cambria Math" w:hAnsi="Cambria Math"/>
                  </w:rPr>
                  <m:t>Desvio Médio=</m:t>
                </m:r>
                <m:f>
                  <m:fPr>
                    <m:ctrlPr>
                      <w:rPr>
                        <w:rFonts w:ascii="Cambria Math" w:hAnsi="Cambria Math"/>
                        <w:i/>
                      </w:rPr>
                    </m:ctrlPr>
                  </m:fPr>
                  <m:num>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e>
                    </m:nary>
                  </m:num>
                  <m:den>
                    <m:r>
                      <w:rPr>
                        <w:rFonts w:ascii="Cambria Math" w:hAnsi="Cambria Math"/>
                      </w:rPr>
                      <m:t>N</m:t>
                    </m:r>
                  </m:den>
                </m:f>
              </m:oMath>
            </m:oMathPara>
          </w:p>
        </w:tc>
        <w:tc>
          <w:tcPr>
            <w:tcW w:w="676" w:type="dxa"/>
            <w:vAlign w:val="center"/>
          </w:tcPr>
          <w:p w14:paraId="3FC902B3" w14:textId="188DD915" w:rsidR="00EC4960" w:rsidRDefault="00EC4960" w:rsidP="00DC5839">
            <w:pPr>
              <w:pStyle w:val="Texto-ABNT"/>
              <w:jc w:val="center"/>
            </w:pPr>
            <w:r>
              <w:t>(4.</w:t>
            </w:r>
            <w:r w:rsidR="00DA3A9B">
              <w:t>2</w:t>
            </w:r>
            <w:r>
              <w:t>)</w:t>
            </w:r>
          </w:p>
        </w:tc>
      </w:tr>
    </w:tbl>
    <w:p w14:paraId="13D3DACB" w14:textId="468808E7" w:rsidR="00EC4960" w:rsidRDefault="00EC4960" w:rsidP="00BA53FF">
      <w:pPr>
        <w:pStyle w:val="Texto-ABNT"/>
      </w:pPr>
    </w:p>
    <w:p w14:paraId="6BCA72DD" w14:textId="1CF33457" w:rsidR="00EC4960" w:rsidRPr="005E0873" w:rsidRDefault="00EC4960" w:rsidP="005E0873">
      <w:pPr>
        <w:pStyle w:val="Texto-ABNT"/>
      </w:pPr>
      <w:r>
        <w:tab/>
      </w:r>
      <w:r w:rsidRPr="005E0873">
        <w:t xml:space="preserve">Na equação 4.2, </w:t>
      </w:r>
      <w:r w:rsidR="00B86AB2">
        <w:t>‘</w:t>
      </w:r>
      <w:r w:rsidRPr="005E0873">
        <w:t>N</w:t>
      </w:r>
      <w:r w:rsidR="00B86AB2">
        <w:t>’</w:t>
      </w:r>
      <w:r w:rsidRPr="005E0873">
        <w:t xml:space="preserve"> representa a quantidade total </w:t>
      </w:r>
      <w:r w:rsidR="00DA3A9B" w:rsidRPr="005E0873">
        <w:t>valores inteiros</w:t>
      </w:r>
      <w:r w:rsidRPr="005E0873">
        <w:t xml:space="preserve"> e </w:t>
      </w:r>
      <m:oMath>
        <m:acc>
          <m:accPr>
            <m:chr m:val="̅"/>
            <m:ctrlPr>
              <w:rPr>
                <w:rFonts w:ascii="Cambria Math" w:hAnsi="Cambria Math"/>
              </w:rPr>
            </m:ctrlPr>
          </m:accPr>
          <m:e>
            <m:r>
              <w:rPr>
                <w:rFonts w:ascii="Cambria Math" w:hAnsi="Cambria Math"/>
              </w:rPr>
              <m:t>x</m:t>
            </m:r>
          </m:e>
        </m:acc>
      </m:oMath>
      <w:r w:rsidRPr="005E0873">
        <w:t xml:space="preserve"> </w:t>
      </w:r>
      <w:r w:rsidR="00DA3A9B" w:rsidRPr="005E0873">
        <w:t xml:space="preserve">representa a média aritmética </w:t>
      </w:r>
      <w:r w:rsidR="004717C3" w:rsidRPr="005E0873">
        <w:t>desses valores</w:t>
      </w:r>
      <w:r w:rsidR="00DA3A9B" w:rsidRPr="005E0873">
        <w:t>.</w:t>
      </w:r>
    </w:p>
    <w:p w14:paraId="0306367F" w14:textId="66231275" w:rsidR="004717C3" w:rsidRPr="00D42ED3" w:rsidRDefault="004717C3" w:rsidP="00D42ED3">
      <w:pPr>
        <w:pStyle w:val="Texto-ABNT"/>
      </w:pPr>
      <w:r>
        <w:tab/>
      </w:r>
      <w:r w:rsidRPr="00D42ED3">
        <w:t xml:space="preserve">Para determinar </w:t>
      </w:r>
      <w:ins w:id="476" w:author="Ricardo Zelenovsky" w:date="2021-11-03T15:02:00Z">
        <w:r w:rsidR="003D15ED">
          <w:t xml:space="preserve">se uma </w:t>
        </w:r>
      </w:ins>
      <w:del w:id="477" w:author="Ricardo Zelenovsky" w:date="2021-11-03T15:02:00Z">
        <w:r w:rsidRPr="00D42ED3" w:rsidDel="003D15ED">
          <w:delText xml:space="preserve">que </w:delText>
        </w:r>
      </w:del>
      <w:r w:rsidRPr="00D42ED3">
        <w:t xml:space="preserve">certa região de 128 inteiros é adequada para </w:t>
      </w:r>
      <w:ins w:id="478" w:author="Ricardo Zelenovsky" w:date="2021-11-03T15:02:00Z">
        <w:r w:rsidR="003D15ED">
          <w:t xml:space="preserve">se </w:t>
        </w:r>
      </w:ins>
      <w:r w:rsidRPr="00D42ED3">
        <w:t xml:space="preserve">fazer </w:t>
      </w:r>
      <w:ins w:id="479" w:author="Ricardo Zelenovsky" w:date="2021-11-03T15:02:00Z">
        <w:r w:rsidR="003D15ED">
          <w:t>um</w:t>
        </w:r>
      </w:ins>
      <w:r w:rsidRPr="00D42ED3">
        <w:t xml:space="preserve">a estimativa do ângulo de chegada foi </w:t>
      </w:r>
      <w:ins w:id="480" w:author="Ricardo Zelenovsky" w:date="2021-11-03T15:03:00Z">
        <w:r w:rsidR="003D15ED">
          <w:t>estipulador um valor de limiar. S</w:t>
        </w:r>
      </w:ins>
      <w:del w:id="481" w:author="Ricardo Zelenovsky" w:date="2021-11-03T15:03:00Z">
        <w:r w:rsidRPr="00D42ED3" w:rsidDel="003D15ED">
          <w:delText>determinado um valor que s</w:delText>
        </w:r>
      </w:del>
      <w:r w:rsidRPr="00D42ED3">
        <w:t xml:space="preserve">e </w:t>
      </w:r>
      <w:ins w:id="482" w:author="Ricardo Zelenovsky" w:date="2021-11-03T15:03:00Z">
        <w:r w:rsidR="003D15ED">
          <w:t xml:space="preserve">o valor </w:t>
        </w:r>
      </w:ins>
      <w:del w:id="483" w:author="Ricardo Zelenovsky" w:date="2021-11-03T15:03:00Z">
        <w:r w:rsidRPr="00D42ED3" w:rsidDel="003D15ED">
          <w:delText>a resposta para o</w:delText>
        </w:r>
      </w:del>
      <w:ins w:id="484" w:author="Ricardo Zelenovsky" w:date="2021-11-03T15:03:00Z">
        <w:r w:rsidR="003D15ED">
          <w:t>do</w:t>
        </w:r>
      </w:ins>
      <w:r w:rsidRPr="00D42ED3">
        <w:t xml:space="preserve"> desvio médio dessa região for maior que esse </w:t>
      </w:r>
      <w:ins w:id="485" w:author="Ricardo Zelenovsky" w:date="2021-11-03T15:04:00Z">
        <w:r w:rsidR="003D15ED">
          <w:t>limiar</w:t>
        </w:r>
      </w:ins>
      <w:del w:id="486" w:author="Ricardo Zelenovsky" w:date="2021-11-03T15:04:00Z">
        <w:r w:rsidRPr="00D42ED3" w:rsidDel="003D15ED">
          <w:delText>valor</w:delText>
        </w:r>
      </w:del>
      <w:r w:rsidRPr="00D42ED3">
        <w:t xml:space="preserve">, </w:t>
      </w:r>
      <w:ins w:id="487" w:author="Ricardo Zelenovsky" w:date="2021-11-03T15:04:00Z">
        <w:r w:rsidR="003D15ED">
          <w:t xml:space="preserve">então </w:t>
        </w:r>
      </w:ins>
      <w:r w:rsidRPr="00D42ED3">
        <w:t>a região é adequada</w:t>
      </w:r>
      <w:ins w:id="488" w:author="Ricardo Zelenovsky" w:date="2021-11-03T15:04:00Z">
        <w:r w:rsidR="003D15ED">
          <w:t xml:space="preserve"> para a estimação</w:t>
        </w:r>
      </w:ins>
      <w:r w:rsidRPr="00D42ED3">
        <w:t>.</w:t>
      </w:r>
      <w:ins w:id="489" w:author="Ricardo Zelenovsky" w:date="2021-11-03T15:04:00Z">
        <w:r w:rsidR="003D15ED">
          <w:t xml:space="preserve"> Isto permite recusar intervalos de silêncio ou de baixa amplitude do sinal.</w:t>
        </w:r>
      </w:ins>
    </w:p>
    <w:p w14:paraId="19DD0D24" w14:textId="019E8258" w:rsidR="008D01A7" w:rsidRDefault="00A14393" w:rsidP="008D01A7">
      <w:pPr>
        <w:pStyle w:val="Ttulo4"/>
      </w:pPr>
      <w:bookmarkStart w:id="490" w:name="_Toc86757948"/>
      <w:r>
        <w:lastRenderedPageBreak/>
        <w:t>Terceira etapa: Estimativa</w:t>
      </w:r>
      <w:bookmarkEnd w:id="490"/>
    </w:p>
    <w:p w14:paraId="28F81FD8" w14:textId="3C56A3F1" w:rsidR="00C5255A" w:rsidRPr="00C5255A" w:rsidRDefault="00C5255A" w:rsidP="00C5255A">
      <w:pPr>
        <w:pStyle w:val="Texto-ABNT"/>
      </w:pPr>
      <w:r>
        <w:tab/>
      </w:r>
      <w:r w:rsidRPr="00C5255A">
        <w:t xml:space="preserve">O </w:t>
      </w:r>
      <w:r>
        <w:t xml:space="preserve">atraso temporal entre os sinais de cada microfone é equivalente ao </w:t>
      </w:r>
      <w:del w:id="491" w:author="Ricardo Zelenovsky" w:date="2021-11-03T15:04:00Z">
        <w:r w:rsidDel="00A54357">
          <w:delText xml:space="preserve">momento </w:delText>
        </w:r>
      </w:del>
      <w:ins w:id="492" w:author="Ricardo Zelenovsky" w:date="2021-11-03T15:04:00Z">
        <w:r w:rsidR="00A54357">
          <w:t>instante</w:t>
        </w:r>
        <w:r w:rsidR="00A54357">
          <w:t xml:space="preserve"> </w:t>
        </w:r>
      </w:ins>
      <w:r>
        <w:t xml:space="preserve">em que o mesmo sinal deslocado temporalmente passa a </w:t>
      </w:r>
      <w:ins w:id="493" w:author="Ricardo Zelenovsky" w:date="2021-11-03T15:05:00Z">
        <w:r w:rsidR="00A54357">
          <w:t xml:space="preserve">ficar muito semelhante </w:t>
        </w:r>
      </w:ins>
      <w:del w:id="494" w:author="Ricardo Zelenovsky" w:date="2021-11-03T15:05:00Z">
        <w:r w:rsidDel="00A54357">
          <w:delText xml:space="preserve">possuir os </w:delText>
        </w:r>
        <w:r w:rsidR="00391B42" w:rsidDel="00A54357">
          <w:delText>mesmos valores</w:delText>
        </w:r>
        <w:r w:rsidDel="00A54357">
          <w:delText xml:space="preserve"> do </w:delText>
        </w:r>
      </w:del>
      <w:ins w:id="495" w:author="Ricardo Zelenovsky" w:date="2021-11-03T15:05:00Z">
        <w:r w:rsidR="00A54357">
          <w:t xml:space="preserve">ao </w:t>
        </w:r>
      </w:ins>
      <w:r>
        <w:t>sinal original.</w:t>
      </w:r>
    </w:p>
    <w:p w14:paraId="45C631DA" w14:textId="68057AD9" w:rsidR="00391B42" w:rsidRDefault="00C5255A" w:rsidP="00C5255A">
      <w:pPr>
        <w:pStyle w:val="Texto-ABNT"/>
      </w:pPr>
      <w:r>
        <w:tab/>
      </w:r>
      <w:r w:rsidR="00391B42">
        <w:t>Para encontrar o atraso temporal</w:t>
      </w:r>
      <w:r w:rsidR="006B07F3" w:rsidRPr="00C5255A">
        <w:t>,</w:t>
      </w:r>
      <w:r w:rsidRPr="00C5255A">
        <w:t xml:space="preserve"> é feito a verificação da similaridade entre os dois sinais</w:t>
      </w:r>
      <w:r w:rsidR="005F7871">
        <w:t xml:space="preserve"> por meio da</w:t>
      </w:r>
      <w:r>
        <w:t xml:space="preserve"> correlação entre eles. </w:t>
      </w:r>
    </w:p>
    <w:p w14:paraId="38FB11D5" w14:textId="72051533" w:rsidR="00D42ED3" w:rsidRPr="00C5255A" w:rsidRDefault="00391B42" w:rsidP="00C5255A">
      <w:pPr>
        <w:pStyle w:val="Texto-ABNT"/>
      </w:pPr>
      <w:r>
        <w:tab/>
      </w:r>
      <w:r w:rsidR="00F52D92">
        <w:t>A rotina que faz a correlação</w:t>
      </w:r>
      <w:r>
        <w:t xml:space="preserve"> </w:t>
      </w:r>
      <w:r w:rsidR="00F52D92">
        <w:t>entre os sinais, calcula a diferença entre os elementos de uma mesma posição, aplica o valor absoluto</w:t>
      </w:r>
      <w:r w:rsidR="00BF4B45">
        <w:t xml:space="preserve"> e soma todos esses valores. Após isso, divide pelo número de elementos do mesmo vetor. Como é mostrado na equação 4.3</w:t>
      </w:r>
    </w:p>
    <w:p w14:paraId="61AB1095" w14:textId="61F34E86" w:rsidR="00885EC7" w:rsidRDefault="00C5255A" w:rsidP="00CC1C2E">
      <w:pPr>
        <w:ind w:left="432"/>
      </w:pPr>
      <w:r>
        <w:tab/>
      </w:r>
    </w:p>
    <w:tbl>
      <w:tblPr>
        <w:tblStyle w:val="Tabelacomgrade"/>
        <w:tblW w:w="8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
        <w:gridCol w:w="7267"/>
        <w:gridCol w:w="676"/>
      </w:tblGrid>
      <w:tr w:rsidR="00BF4B45" w14:paraId="6C44EEE6" w14:textId="77777777" w:rsidTr="00E53063">
        <w:trPr>
          <w:trHeight w:val="283"/>
        </w:trPr>
        <w:tc>
          <w:tcPr>
            <w:tcW w:w="561" w:type="dxa"/>
            <w:vAlign w:val="center"/>
          </w:tcPr>
          <w:p w14:paraId="13CFF694" w14:textId="77777777" w:rsidR="00BF4B45" w:rsidRDefault="00BF4B45" w:rsidP="00E53063">
            <w:pPr>
              <w:pStyle w:val="Texto-ABNT"/>
              <w:jc w:val="center"/>
            </w:pPr>
          </w:p>
        </w:tc>
        <w:tc>
          <w:tcPr>
            <w:tcW w:w="7267" w:type="dxa"/>
            <w:vAlign w:val="center"/>
          </w:tcPr>
          <w:p w14:paraId="2C33447D" w14:textId="3EE3E3F8" w:rsidR="00BF4B45" w:rsidRPr="00EC4960" w:rsidRDefault="00F42236" w:rsidP="00E53063">
            <w:pPr>
              <w:pStyle w:val="Texto-ABNT"/>
              <w:jc w:val="center"/>
              <w:rPr>
                <w:rFonts w:eastAsiaTheme="minorEastAsia"/>
              </w:rPr>
            </w:pPr>
            <m:oMathPara>
              <m:oMath>
                <m:r>
                  <w:rPr>
                    <w:rFonts w:ascii="Cambria Math" w:hAnsi="Cambria Math"/>
                  </w:rPr>
                  <m:t>Erro=</m:t>
                </m:r>
                <m:f>
                  <m:fPr>
                    <m:ctrlPr>
                      <w:rPr>
                        <w:rFonts w:ascii="Cambria Math" w:hAnsi="Cambria Math"/>
                        <w:i/>
                      </w:rPr>
                    </m:ctrlPr>
                  </m:fPr>
                  <m:num>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1i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m:t>
                            </m:r>
                          </m:sub>
                        </m:sSub>
                        <m:r>
                          <w:rPr>
                            <w:rFonts w:ascii="Cambria Math" w:hAnsi="Cambria Math"/>
                          </w:rPr>
                          <m:t>|</m:t>
                        </m:r>
                      </m:e>
                    </m:nary>
                  </m:num>
                  <m:den>
                    <m:r>
                      <w:rPr>
                        <w:rFonts w:ascii="Cambria Math" w:hAnsi="Cambria Math"/>
                      </w:rPr>
                      <m:t>N</m:t>
                    </m:r>
                  </m:den>
                </m:f>
              </m:oMath>
            </m:oMathPara>
          </w:p>
        </w:tc>
        <w:tc>
          <w:tcPr>
            <w:tcW w:w="676" w:type="dxa"/>
            <w:vAlign w:val="center"/>
          </w:tcPr>
          <w:p w14:paraId="45D73624" w14:textId="25ADB9CA" w:rsidR="00BF4B45" w:rsidRDefault="00BF4B45" w:rsidP="00E53063">
            <w:pPr>
              <w:pStyle w:val="Texto-ABNT"/>
              <w:jc w:val="center"/>
            </w:pPr>
            <w:r>
              <w:t>(4.3)</w:t>
            </w:r>
          </w:p>
        </w:tc>
      </w:tr>
    </w:tbl>
    <w:p w14:paraId="4E184305" w14:textId="77777777" w:rsidR="00BF4B45" w:rsidRPr="00885EC7" w:rsidRDefault="00BF4B45" w:rsidP="00CC1C2E">
      <w:pPr>
        <w:ind w:left="432"/>
      </w:pPr>
    </w:p>
    <w:p w14:paraId="6CD0DDEF" w14:textId="3D3C519A" w:rsidR="00CE7E5E" w:rsidRDefault="00E3008D" w:rsidP="00E3008D">
      <w:pPr>
        <w:pStyle w:val="Texto-ABNT"/>
      </w:pPr>
      <w:r>
        <w:tab/>
      </w:r>
      <w:r w:rsidR="001F5B76">
        <w:t xml:space="preserve">Essa operação </w:t>
      </w:r>
      <w:r w:rsidR="00106654">
        <w:t xml:space="preserve">para achar </w:t>
      </w:r>
      <w:ins w:id="496" w:author="Ricardo Zelenovsky" w:date="2021-11-03T15:06:00Z">
        <w:r w:rsidR="00A54357">
          <w:t xml:space="preserve">a posição de menor diferença </w:t>
        </w:r>
      </w:ins>
      <w:del w:id="497" w:author="Ricardo Zelenovsky" w:date="2021-11-03T15:06:00Z">
        <w:r w:rsidR="00106654" w:rsidDel="00A54357">
          <w:delText xml:space="preserve">o menor erro </w:delText>
        </w:r>
      </w:del>
      <w:r w:rsidR="00106654">
        <w:t xml:space="preserve">é </w:t>
      </w:r>
      <w:ins w:id="498" w:author="Ricardo Zelenovsky" w:date="2021-11-03T15:06:00Z">
        <w:r w:rsidR="00A54357">
          <w:t xml:space="preserve">com deslocamentos, iniciando em 1 e indo até um limite n </w:t>
        </w:r>
      </w:ins>
      <w:del w:id="499" w:author="Ricardo Zelenovsky" w:date="2021-11-03T15:06:00Z">
        <w:r w:rsidR="00106654" w:rsidDel="00A54357">
          <w:delText xml:space="preserve">feita de </w:delText>
        </w:r>
        <w:r w:rsidR="00EB198D" w:rsidDel="00A54357">
          <w:delText>1</w:delText>
        </w:r>
        <w:r w:rsidR="00106654" w:rsidDel="00A54357">
          <w:delText xml:space="preserve"> até n deslocamentos</w:delText>
        </w:r>
      </w:del>
      <w:r>
        <w:t>. A cada operação</w:t>
      </w:r>
      <w:r w:rsidR="00B86AB2">
        <w:t>,</w:t>
      </w:r>
      <w:r>
        <w:t xml:space="preserve"> ess</w:t>
      </w:r>
      <w:ins w:id="500" w:author="Ricardo Zelenovsky" w:date="2021-11-03T15:07:00Z">
        <w:r w:rsidR="00A54357">
          <w:t xml:space="preserve">a diferença </w:t>
        </w:r>
      </w:ins>
      <w:del w:id="501" w:author="Ricardo Zelenovsky" w:date="2021-11-03T15:07:00Z">
        <w:r w:rsidDel="00A54357">
          <w:delText xml:space="preserve">e erro </w:delText>
        </w:r>
      </w:del>
      <w:r>
        <w:t>é comparad</w:t>
      </w:r>
      <w:ins w:id="502" w:author="Ricardo Zelenovsky" w:date="2021-11-03T15:07:00Z">
        <w:r w:rsidR="00A54357">
          <w:t>a</w:t>
        </w:r>
      </w:ins>
      <w:del w:id="503" w:author="Ricardo Zelenovsky" w:date="2021-11-03T15:07:00Z">
        <w:r w:rsidDel="00A54357">
          <w:delText>o</w:delText>
        </w:r>
      </w:del>
      <w:r>
        <w:t xml:space="preserve"> ao resultado d</w:t>
      </w:r>
      <w:ins w:id="504" w:author="Ricardo Zelenovsky" w:date="2021-11-03T15:07:00Z">
        <w:r w:rsidR="00A54357">
          <w:t xml:space="preserve">a diferença </w:t>
        </w:r>
      </w:ins>
      <w:del w:id="505" w:author="Ricardo Zelenovsky" w:date="2021-11-03T15:07:00Z">
        <w:r w:rsidDel="00A54357">
          <w:delText xml:space="preserve">o erro </w:delText>
        </w:r>
      </w:del>
      <w:r>
        <w:t xml:space="preserve">anterior e caso apresente um valor menor, a variável </w:t>
      </w:r>
      <w:ins w:id="506" w:author="Ricardo Zelenovsky" w:date="2021-11-03T15:07:00Z">
        <w:r w:rsidR="00A54357">
          <w:t xml:space="preserve">diferença </w:t>
        </w:r>
      </w:ins>
      <w:del w:id="507" w:author="Ricardo Zelenovsky" w:date="2021-11-03T15:07:00Z">
        <w:r w:rsidDel="00A54357">
          <w:delText xml:space="preserve">erro </w:delText>
        </w:r>
      </w:del>
      <w:r>
        <w:t>mínim</w:t>
      </w:r>
      <w:ins w:id="508" w:author="Ricardo Zelenovsky" w:date="2021-11-03T15:07:00Z">
        <w:r w:rsidR="00A54357">
          <w:t>a</w:t>
        </w:r>
      </w:ins>
      <w:del w:id="509" w:author="Ricardo Zelenovsky" w:date="2021-11-03T15:07:00Z">
        <w:r w:rsidDel="00A54357">
          <w:delText>o</w:delText>
        </w:r>
      </w:del>
      <w:r>
        <w:t xml:space="preserve"> será atualizado para </w:t>
      </w:r>
      <w:ins w:id="510" w:author="Ricardo Zelenovsky" w:date="2021-11-03T15:07:00Z">
        <w:r w:rsidR="00A54357">
          <w:t xml:space="preserve">este </w:t>
        </w:r>
      </w:ins>
      <w:del w:id="511" w:author="Ricardo Zelenovsky" w:date="2021-11-03T15:07:00Z">
        <w:r w:rsidDel="00A54357">
          <w:delText xml:space="preserve">o </w:delText>
        </w:r>
      </w:del>
      <w:r>
        <w:t xml:space="preserve">novo valor </w:t>
      </w:r>
      <w:del w:id="512" w:author="Ricardo Zelenovsky" w:date="2021-11-03T15:07:00Z">
        <w:r w:rsidDel="00A54357">
          <w:delText xml:space="preserve">de erro mínimo </w:delText>
        </w:r>
      </w:del>
      <w:r>
        <w:t>encontrado</w:t>
      </w:r>
      <w:r w:rsidR="00EB198D">
        <w:t xml:space="preserve"> e a variável k recebe o valor do deslocamento </w:t>
      </w:r>
      <w:r w:rsidR="00B86AB2">
        <w:t xml:space="preserve">que representa quantas vezes </w:t>
      </w:r>
      <w:ins w:id="513" w:author="Ricardo Zelenovsky" w:date="2021-11-03T15:08:00Z">
        <w:r w:rsidR="00A54357">
          <w:t xml:space="preserve">transladou o sinal </w:t>
        </w:r>
      </w:ins>
      <w:del w:id="514" w:author="Ricardo Zelenovsky" w:date="2021-11-03T15:08:00Z">
        <w:r w:rsidR="00B86AB2" w:rsidDel="00A54357">
          <w:delText xml:space="preserve">deslocou até </w:delText>
        </w:r>
      </w:del>
      <w:ins w:id="515" w:author="Ricardo Zelenovsky" w:date="2021-11-03T15:08:00Z">
        <w:r w:rsidR="00A54357">
          <w:t>até se encontrar a</w:t>
        </w:r>
      </w:ins>
      <w:del w:id="516" w:author="Ricardo Zelenovsky" w:date="2021-11-03T15:08:00Z">
        <w:r w:rsidR="00B86AB2" w:rsidDel="00A54357">
          <w:delText>achar o</w:delText>
        </w:r>
      </w:del>
      <w:r w:rsidR="00B86AB2">
        <w:t xml:space="preserve"> </w:t>
      </w:r>
      <w:r w:rsidR="00ED57BC">
        <w:t xml:space="preserve">menor </w:t>
      </w:r>
      <w:ins w:id="517" w:author="Ricardo Zelenovsky" w:date="2021-11-03T15:08:00Z">
        <w:r w:rsidR="00A54357">
          <w:t>diferença</w:t>
        </w:r>
      </w:ins>
      <w:del w:id="518" w:author="Ricardo Zelenovsky" w:date="2021-11-03T15:08:00Z">
        <w:r w:rsidR="00B86AB2" w:rsidDel="00A54357">
          <w:delText>erro mínimo</w:delText>
        </w:r>
      </w:del>
      <w:r w:rsidR="00ED57BC">
        <w:t>.</w:t>
      </w:r>
    </w:p>
    <w:p w14:paraId="72B24813" w14:textId="2AD59270" w:rsidR="00E3008D" w:rsidRDefault="00E3008D" w:rsidP="00E3008D">
      <w:pPr>
        <w:pStyle w:val="Texto-ABNT"/>
      </w:pPr>
    </w:p>
    <w:p w14:paraId="42C1678E" w14:textId="77777777" w:rsidR="00EB198D" w:rsidRDefault="00E3008D" w:rsidP="00EB198D">
      <w:pPr>
        <w:pStyle w:val="Texto-ABNT"/>
        <w:keepNext/>
        <w:jc w:val="center"/>
      </w:pPr>
      <w:r w:rsidRPr="00E3008D">
        <w:rPr>
          <w:noProof/>
        </w:rPr>
        <w:drawing>
          <wp:inline distT="0" distB="0" distL="0" distR="0" wp14:anchorId="61416FAA" wp14:editId="56571474">
            <wp:extent cx="3702176" cy="2057400"/>
            <wp:effectExtent l="0" t="0" r="0" b="0"/>
            <wp:docPr id="15" name="Imagem 15" descr="Diagrama, 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Diagrama, Tabela&#10;&#10;Descrição gerada automaticamente com confiança média"/>
                    <pic:cNvPicPr/>
                  </pic:nvPicPr>
                  <pic:blipFill>
                    <a:blip r:embed="rId39"/>
                    <a:stretch>
                      <a:fillRect/>
                    </a:stretch>
                  </pic:blipFill>
                  <pic:spPr>
                    <a:xfrm>
                      <a:off x="0" y="0"/>
                      <a:ext cx="3740044" cy="2078444"/>
                    </a:xfrm>
                    <a:prstGeom prst="rect">
                      <a:avLst/>
                    </a:prstGeom>
                  </pic:spPr>
                </pic:pic>
              </a:graphicData>
            </a:graphic>
          </wp:inline>
        </w:drawing>
      </w:r>
    </w:p>
    <w:p w14:paraId="5E5F9599" w14:textId="42E218C0" w:rsidR="00E3008D" w:rsidRDefault="00EB198D" w:rsidP="00EB198D">
      <w:pPr>
        <w:pStyle w:val="EstiloLegenda-ABNT"/>
      </w:pPr>
      <w:bookmarkStart w:id="519" w:name="_Ref86090395"/>
      <w:bookmarkStart w:id="520" w:name="_Toc86757878"/>
      <w:r>
        <w:t xml:space="preserve">Figura </w:t>
      </w:r>
      <w:fldSimple w:instr=" STYLEREF 1 \s ">
        <w:r w:rsidR="00BC390A">
          <w:rPr>
            <w:noProof/>
          </w:rPr>
          <w:t>4</w:t>
        </w:r>
      </w:fldSimple>
      <w:r w:rsidR="00860EBD">
        <w:t>.</w:t>
      </w:r>
      <w:fldSimple w:instr=" SEQ Figura \* ARABIC \s 1 ">
        <w:r w:rsidR="00BC390A">
          <w:rPr>
            <w:noProof/>
          </w:rPr>
          <w:t>4</w:t>
        </w:r>
      </w:fldSimple>
      <w:bookmarkEnd w:id="519"/>
      <w:r>
        <w:t>:</w:t>
      </w:r>
      <w:r w:rsidR="007E6072">
        <w:t xml:space="preserve"> Representação d</w:t>
      </w:r>
      <w:ins w:id="521" w:author="Ricardo Zelenovsky" w:date="2021-11-03T15:08:00Z">
        <w:r w:rsidR="00A54357">
          <w:t xml:space="preserve">e </w:t>
        </w:r>
      </w:ins>
      <w:del w:id="522" w:author="Ricardo Zelenovsky" w:date="2021-11-03T15:08:00Z">
        <w:r w:rsidR="007E6072" w:rsidDel="00A54357">
          <w:delText xml:space="preserve">o </w:delText>
        </w:r>
      </w:del>
      <w:ins w:id="523" w:author="Ricardo Zelenovsky" w:date="2021-11-03T15:08:00Z">
        <w:r w:rsidR="00A54357">
          <w:t xml:space="preserve">um </w:t>
        </w:r>
      </w:ins>
      <w:r w:rsidR="007E6072">
        <w:t>deslocamento</w:t>
      </w:r>
      <w:bookmarkEnd w:id="520"/>
      <w:ins w:id="524" w:author="Ricardo Zelenovsky" w:date="2021-11-03T15:08:00Z">
        <w:r w:rsidR="00A54357">
          <w:t xml:space="preserve"> para se calcular a diferença entre </w:t>
        </w:r>
      </w:ins>
      <w:ins w:id="525" w:author="Ricardo Zelenovsky" w:date="2021-11-03T15:09:00Z">
        <w:r w:rsidR="00A54357">
          <w:t>os dois sinais.</w:t>
        </w:r>
      </w:ins>
    </w:p>
    <w:p w14:paraId="24A2303A" w14:textId="458AA268" w:rsidR="007E6072" w:rsidRDefault="007E6072" w:rsidP="007E6072">
      <w:pPr>
        <w:pStyle w:val="Texto-ABNT"/>
      </w:pPr>
    </w:p>
    <w:p w14:paraId="0B6352BD" w14:textId="2B3120EF" w:rsidR="007E6072" w:rsidRDefault="00D40D67" w:rsidP="007E6072">
      <w:pPr>
        <w:pStyle w:val="Texto-ABNT"/>
      </w:pPr>
      <w:r>
        <w:lastRenderedPageBreak/>
        <w:tab/>
      </w:r>
      <w:r w:rsidR="007E6072">
        <w:t xml:space="preserve">Para fins de melhor entendimento, foi criado </w:t>
      </w:r>
      <w:r w:rsidR="00464406">
        <w:t>um programa</w:t>
      </w:r>
      <w:r w:rsidR="00464406">
        <w:rPr>
          <w:rStyle w:val="Refdenotaderodap"/>
        </w:rPr>
        <w:footnoteReference w:id="7"/>
      </w:r>
      <w:r w:rsidR="00464406">
        <w:t xml:space="preserve"> </w:t>
      </w:r>
      <w:r w:rsidR="007E6072">
        <w:t xml:space="preserve">no MATLAB </w:t>
      </w:r>
      <w:r w:rsidR="00464406">
        <w:t xml:space="preserve">que sintetiza </w:t>
      </w:r>
      <w:r w:rsidR="007E6072">
        <w:t xml:space="preserve">dois sinais senoidais </w:t>
      </w:r>
      <w:r w:rsidR="00FF7170">
        <w:t>de mesma amplitude, mesma frequência</w:t>
      </w:r>
      <w:r>
        <w:t xml:space="preserve"> de 1 kHz</w:t>
      </w:r>
      <w:r w:rsidR="00FF7170">
        <w:t>, com taxa de amostragem de 25 kHz</w:t>
      </w:r>
      <w:r>
        <w:t xml:space="preserve"> e 100 amostras. O primeiro sinal denominado X1 não tem defasagem e o segundo sinal denominado de X2 apresenta uma defasagem de 5 amostras, como mostrado</w:t>
      </w:r>
      <w:r w:rsidR="00602ECB">
        <w:t xml:space="preserve"> na </w:t>
      </w:r>
      <w:r w:rsidR="00602ECB">
        <w:fldChar w:fldCharType="begin"/>
      </w:r>
      <w:r w:rsidR="00602ECB">
        <w:instrText xml:space="preserve"> REF _Ref86090078 \h </w:instrText>
      </w:r>
      <w:r w:rsidR="00602ECB">
        <w:fldChar w:fldCharType="separate"/>
      </w:r>
      <w:r w:rsidR="00BC390A">
        <w:t xml:space="preserve">Figura </w:t>
      </w:r>
      <w:r w:rsidR="00BC390A">
        <w:rPr>
          <w:noProof/>
        </w:rPr>
        <w:t>4</w:t>
      </w:r>
      <w:r w:rsidR="00BC390A">
        <w:t>.</w:t>
      </w:r>
      <w:r w:rsidR="00BC390A">
        <w:rPr>
          <w:noProof/>
        </w:rPr>
        <w:t>5</w:t>
      </w:r>
      <w:r w:rsidR="00602ECB">
        <w:fldChar w:fldCharType="end"/>
      </w:r>
      <w:r w:rsidR="00602ECB">
        <w:t>.</w:t>
      </w:r>
    </w:p>
    <w:p w14:paraId="5606D5B3" w14:textId="4C94CC80" w:rsidR="00D40D67" w:rsidRDefault="00D40D67" w:rsidP="007E6072">
      <w:pPr>
        <w:pStyle w:val="Texto-ABNT"/>
      </w:pPr>
      <w:r>
        <w:tab/>
      </w:r>
    </w:p>
    <w:p w14:paraId="276F5BC4" w14:textId="77777777" w:rsidR="00602ECB" w:rsidRDefault="00602ECB" w:rsidP="00602ECB">
      <w:pPr>
        <w:pStyle w:val="Texto-ABNT"/>
        <w:keepNext/>
      </w:pPr>
      <w:r w:rsidRPr="00602ECB">
        <w:rPr>
          <w:noProof/>
        </w:rPr>
        <w:drawing>
          <wp:inline distT="0" distB="0" distL="0" distR="0" wp14:anchorId="3E01D2D5" wp14:editId="27A758AC">
            <wp:extent cx="5760085" cy="2156460"/>
            <wp:effectExtent l="0" t="0" r="0" b="0"/>
            <wp:docPr id="21" name="Imagem 21"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Gráfico, Histograma&#10;&#10;Descrição gerada automaticamente"/>
                    <pic:cNvPicPr/>
                  </pic:nvPicPr>
                  <pic:blipFill>
                    <a:blip r:embed="rId40"/>
                    <a:stretch>
                      <a:fillRect/>
                    </a:stretch>
                  </pic:blipFill>
                  <pic:spPr>
                    <a:xfrm>
                      <a:off x="0" y="0"/>
                      <a:ext cx="5760085" cy="2156460"/>
                    </a:xfrm>
                    <a:prstGeom prst="rect">
                      <a:avLst/>
                    </a:prstGeom>
                  </pic:spPr>
                </pic:pic>
              </a:graphicData>
            </a:graphic>
          </wp:inline>
        </w:drawing>
      </w:r>
    </w:p>
    <w:p w14:paraId="0376368D" w14:textId="0E1B8791" w:rsidR="00602ECB" w:rsidRDefault="00602ECB" w:rsidP="00602ECB">
      <w:pPr>
        <w:pStyle w:val="EstiloLegenda-ABNT"/>
      </w:pPr>
      <w:bookmarkStart w:id="527" w:name="_Ref86090078"/>
      <w:bookmarkStart w:id="528" w:name="_Ref86090066"/>
      <w:bookmarkStart w:id="529" w:name="_Toc86757879"/>
      <w:r>
        <w:t xml:space="preserve">Figura </w:t>
      </w:r>
      <w:fldSimple w:instr=" STYLEREF 1 \s ">
        <w:r w:rsidR="00BC390A">
          <w:rPr>
            <w:noProof/>
          </w:rPr>
          <w:t>4</w:t>
        </w:r>
      </w:fldSimple>
      <w:r w:rsidR="00860EBD">
        <w:t>.</w:t>
      </w:r>
      <w:fldSimple w:instr=" SEQ Figura \* ARABIC \s 1 ">
        <w:r w:rsidR="00BC390A">
          <w:rPr>
            <w:noProof/>
          </w:rPr>
          <w:t>5</w:t>
        </w:r>
      </w:fldSimple>
      <w:bookmarkEnd w:id="527"/>
      <w:r>
        <w:t>: Senoides sintetizadas pelo MATLAB</w:t>
      </w:r>
      <w:bookmarkEnd w:id="528"/>
      <w:bookmarkEnd w:id="529"/>
    </w:p>
    <w:p w14:paraId="541FC986" w14:textId="101CAD7F" w:rsidR="00602ECB" w:rsidRDefault="00602ECB" w:rsidP="00602ECB">
      <w:pPr>
        <w:pStyle w:val="Texto-ABNT"/>
      </w:pPr>
    </w:p>
    <w:p w14:paraId="3738A493" w14:textId="658B3C23" w:rsidR="00602ECB" w:rsidRDefault="00602ECB" w:rsidP="00602ECB">
      <w:pPr>
        <w:pStyle w:val="Texto-ABNT"/>
      </w:pPr>
      <w:r>
        <w:tab/>
        <w:t xml:space="preserve">Ao fazermos a operação de correlação </w:t>
      </w:r>
      <w:r w:rsidR="00C419FB">
        <w:t>entre as duas senoides, obtemos a</w:t>
      </w:r>
      <w:r w:rsidR="000E3A3C">
        <w:t xml:space="preserve"> </w:t>
      </w:r>
      <w:r w:rsidR="000E3A3C">
        <w:fldChar w:fldCharType="begin"/>
      </w:r>
      <w:r w:rsidR="000E3A3C">
        <w:instrText xml:space="preserve"> REF _Ref86091177 \h </w:instrText>
      </w:r>
      <w:r w:rsidR="000E3A3C">
        <w:fldChar w:fldCharType="separate"/>
      </w:r>
      <w:r w:rsidR="00BC390A">
        <w:t xml:space="preserve">Figura </w:t>
      </w:r>
      <w:r w:rsidR="00BC390A">
        <w:rPr>
          <w:noProof/>
        </w:rPr>
        <w:t>4</w:t>
      </w:r>
      <w:r w:rsidR="00BC390A">
        <w:t>.</w:t>
      </w:r>
      <w:r w:rsidR="00BC390A">
        <w:rPr>
          <w:noProof/>
        </w:rPr>
        <w:t>6</w:t>
      </w:r>
      <w:r w:rsidR="000E3A3C">
        <w:fldChar w:fldCharType="end"/>
      </w:r>
      <w:r w:rsidR="00A56FA4">
        <w:t>. S</w:t>
      </w:r>
      <w:r w:rsidR="00C419FB">
        <w:t xml:space="preserve">endo que o eixo das abcissas representa </w:t>
      </w:r>
      <w:ins w:id="530" w:author="Ricardo Zelenovsky" w:date="2021-11-03T15:09:00Z">
        <w:r w:rsidR="000F29B2">
          <w:t xml:space="preserve">a diferença </w:t>
        </w:r>
      </w:ins>
      <w:ins w:id="531" w:author="Ricardo Zelenovsky" w:date="2021-11-03T15:10:00Z">
        <w:r w:rsidR="000F29B2">
          <w:t xml:space="preserve">indicada pela </w:t>
        </w:r>
      </w:ins>
      <w:del w:id="532" w:author="Ricardo Zelenovsky" w:date="2021-11-03T15:10:00Z">
        <w:r w:rsidR="00C419FB" w:rsidDel="000F29B2">
          <w:delText xml:space="preserve">o erro da </w:delText>
        </w:r>
      </w:del>
      <w:r w:rsidR="00C419FB">
        <w:t xml:space="preserve">equação 4.3 para cada deslocamento </w:t>
      </w:r>
      <w:ins w:id="533" w:author="Ricardo Zelenovsky" w:date="2021-11-03T15:10:00Z">
        <w:r w:rsidR="000F29B2">
          <w:t xml:space="preserve">da forma indicada pela </w:t>
        </w:r>
      </w:ins>
      <w:del w:id="534" w:author="Ricardo Zelenovsky" w:date="2021-11-03T15:10:00Z">
        <w:r w:rsidR="00C419FB" w:rsidDel="000F29B2">
          <w:delText xml:space="preserve">que a </w:delText>
        </w:r>
      </w:del>
      <w:r w:rsidR="00C419FB">
        <w:fldChar w:fldCharType="begin"/>
      </w:r>
      <w:r w:rsidR="00C419FB">
        <w:instrText xml:space="preserve"> REF _Ref86090395 \h </w:instrText>
      </w:r>
      <w:r w:rsidR="00C419FB">
        <w:fldChar w:fldCharType="separate"/>
      </w:r>
      <w:r w:rsidR="00BC390A">
        <w:t xml:space="preserve">Figura </w:t>
      </w:r>
      <w:r w:rsidR="00BC390A">
        <w:rPr>
          <w:noProof/>
        </w:rPr>
        <w:t>4</w:t>
      </w:r>
      <w:r w:rsidR="00BC390A">
        <w:t>.</w:t>
      </w:r>
      <w:r w:rsidR="00BC390A">
        <w:rPr>
          <w:noProof/>
        </w:rPr>
        <w:t>4</w:t>
      </w:r>
      <w:r w:rsidR="00C419FB">
        <w:fldChar w:fldCharType="end"/>
      </w:r>
      <w:ins w:id="535" w:author="Ricardo Zelenovsky" w:date="2021-11-03T15:10:00Z">
        <w:r w:rsidR="000F29B2">
          <w:t xml:space="preserve">. </w:t>
        </w:r>
      </w:ins>
      <w:ins w:id="536" w:author="Ricardo Zelenovsky" w:date="2021-11-03T15:13:00Z">
        <w:r w:rsidR="000F29B2">
          <w:t>A linha em azul indica as diferenças quando se desloca X1 em relação e X2 e a linha em verm</w:t>
        </w:r>
      </w:ins>
      <w:ins w:id="537" w:author="Ricardo Zelenovsky" w:date="2021-11-03T15:14:00Z">
        <w:r w:rsidR="000F29B2">
          <w:t xml:space="preserve">elho as diferenças </w:t>
        </w:r>
        <w:r w:rsidR="00FF0F38">
          <w:t xml:space="preserve">caso se desloque X2 em relação a X1. Temos dois valores candidatos: </w:t>
        </w:r>
      </w:ins>
      <w:ins w:id="538" w:author="Ricardo Zelenovsky" w:date="2021-11-03T15:15:00Z">
        <w:r w:rsidR="00FF0F38">
          <w:t>um indicado pela linha em azul e o outro pela lin</w:t>
        </w:r>
      </w:ins>
      <w:ins w:id="539" w:author="Ricardo Zelenovsky" w:date="2021-11-03T15:16:00Z">
        <w:r w:rsidR="00FF0F38">
          <w:t>ha em vermelho. Usa-se o menor deles, que no caso ficou em 5 amostras.</w:t>
        </w:r>
      </w:ins>
      <w:del w:id="540" w:author="Ricardo Zelenovsky" w:date="2021-11-03T15:11:00Z">
        <w:r w:rsidR="00C419FB" w:rsidDel="000F29B2">
          <w:delText xml:space="preserve"> </w:delText>
        </w:r>
        <w:r w:rsidR="00A56FA4" w:rsidDel="000F29B2">
          <w:delText>demonstra</w:delText>
        </w:r>
        <w:r w:rsidR="00C419FB" w:rsidDel="000F29B2">
          <w:delText xml:space="preserve"> e </w:delText>
        </w:r>
      </w:del>
      <w:del w:id="541" w:author="Ricardo Zelenovsky" w:date="2021-11-03T15:16:00Z">
        <w:r w:rsidR="00C419FB" w:rsidDel="00FF0F38">
          <w:delText>o eixo da</w:delText>
        </w:r>
      </w:del>
      <w:del w:id="542" w:author="Ricardo Zelenovsky" w:date="2021-11-03T15:11:00Z">
        <w:r w:rsidR="00C419FB" w:rsidDel="000F29B2">
          <w:delText xml:space="preserve"> ordenadas </w:delText>
        </w:r>
      </w:del>
      <w:del w:id="543" w:author="Ricardo Zelenovsky" w:date="2021-11-03T15:16:00Z">
        <w:r w:rsidR="00C419FB" w:rsidDel="00FF0F38">
          <w:delText>representa o número de deslocamentos.</w:delText>
        </w:r>
      </w:del>
    </w:p>
    <w:p w14:paraId="7DD2F55B" w14:textId="211B8EAF" w:rsidR="003D13A9" w:rsidRDefault="003D13A9" w:rsidP="00602ECB">
      <w:pPr>
        <w:pStyle w:val="Texto-ABNT"/>
      </w:pPr>
    </w:p>
    <w:p w14:paraId="0C12A339" w14:textId="77777777" w:rsidR="00A56FA4" w:rsidRDefault="00A56FA4" w:rsidP="00A56FA4">
      <w:pPr>
        <w:pStyle w:val="Texto-ABNT"/>
        <w:keepNext/>
        <w:jc w:val="center"/>
      </w:pPr>
      <w:r w:rsidRPr="00A56FA4">
        <w:rPr>
          <w:noProof/>
        </w:rPr>
        <w:lastRenderedPageBreak/>
        <w:drawing>
          <wp:inline distT="0" distB="0" distL="0" distR="0" wp14:anchorId="4D46B121" wp14:editId="27D0881E">
            <wp:extent cx="3248026" cy="2409825"/>
            <wp:effectExtent l="0" t="0" r="9525" b="0"/>
            <wp:docPr id="48" name="Imagem 48"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Gráfico, Gráfico de linhas&#10;&#10;Descrição gerada automaticamente"/>
                    <pic:cNvPicPr/>
                  </pic:nvPicPr>
                  <pic:blipFill>
                    <a:blip r:embed="rId41"/>
                    <a:stretch>
                      <a:fillRect/>
                    </a:stretch>
                  </pic:blipFill>
                  <pic:spPr>
                    <a:xfrm>
                      <a:off x="0" y="0"/>
                      <a:ext cx="3253190" cy="2413656"/>
                    </a:xfrm>
                    <a:prstGeom prst="rect">
                      <a:avLst/>
                    </a:prstGeom>
                  </pic:spPr>
                </pic:pic>
              </a:graphicData>
            </a:graphic>
          </wp:inline>
        </w:drawing>
      </w:r>
    </w:p>
    <w:p w14:paraId="08052CC3" w14:textId="576F3E5E" w:rsidR="003D13A9" w:rsidRDefault="00A56FA4" w:rsidP="00A56FA4">
      <w:pPr>
        <w:pStyle w:val="EstiloLegenda-ABNT"/>
      </w:pPr>
      <w:bookmarkStart w:id="544" w:name="_Ref86091177"/>
      <w:bookmarkStart w:id="545" w:name="_Toc86757880"/>
      <w:r>
        <w:t xml:space="preserve">Figura </w:t>
      </w:r>
      <w:fldSimple w:instr=" STYLEREF 1 \s ">
        <w:r w:rsidR="00BC390A">
          <w:rPr>
            <w:noProof/>
          </w:rPr>
          <w:t>4</w:t>
        </w:r>
      </w:fldSimple>
      <w:r w:rsidR="00860EBD">
        <w:t>.</w:t>
      </w:r>
      <w:fldSimple w:instr=" SEQ Figura \* ARABIC \s 1 ">
        <w:r w:rsidR="00BC390A">
          <w:rPr>
            <w:noProof/>
          </w:rPr>
          <w:t>6</w:t>
        </w:r>
      </w:fldSimple>
      <w:bookmarkEnd w:id="544"/>
      <w:r>
        <w:t>: Gráfico da correlação</w:t>
      </w:r>
      <w:bookmarkEnd w:id="545"/>
    </w:p>
    <w:p w14:paraId="71952840" w14:textId="0236235A" w:rsidR="003D13A9" w:rsidRDefault="003D13A9" w:rsidP="003D13A9">
      <w:pPr>
        <w:pStyle w:val="Texto-ABNT"/>
      </w:pPr>
    </w:p>
    <w:p w14:paraId="2027C9FF" w14:textId="7DF6D5E7" w:rsidR="003D13A9" w:rsidRDefault="003D13A9" w:rsidP="00A56FA4">
      <w:pPr>
        <w:pStyle w:val="Texto-ABNT"/>
      </w:pPr>
      <w:r>
        <w:tab/>
      </w:r>
      <w:r w:rsidR="00A56FA4" w:rsidRPr="00A56FA4">
        <w:t xml:space="preserve">O tamanho do atraso entre os dois sinais é dado pelo menor valor do gráfico </w:t>
      </w:r>
      <w:r w:rsidR="00A56FA4">
        <w:t>da correlação</w:t>
      </w:r>
      <w:r w:rsidR="00A56FA4" w:rsidRPr="00A56FA4">
        <w:t>, que se repete periodicamente. Esse é o valor de ‘k’ necessário para determinar o azimute da fonte sonora.</w:t>
      </w:r>
      <w:r w:rsidR="00A56FA4">
        <w:t xml:space="preserve"> Como n</w:t>
      </w:r>
      <w:r w:rsidR="004053A5">
        <w:t xml:space="preserve">a </w:t>
      </w:r>
      <w:r w:rsidR="004053A5">
        <w:fldChar w:fldCharType="begin"/>
      </w:r>
      <w:r w:rsidR="004053A5">
        <w:instrText xml:space="preserve"> REF _Ref86090078 \h </w:instrText>
      </w:r>
      <w:r w:rsidR="004053A5">
        <w:fldChar w:fldCharType="separate"/>
      </w:r>
      <w:r w:rsidR="00BC390A">
        <w:t xml:space="preserve">Figura </w:t>
      </w:r>
      <w:r w:rsidR="00BC390A">
        <w:rPr>
          <w:noProof/>
        </w:rPr>
        <w:t>4</w:t>
      </w:r>
      <w:r w:rsidR="00BC390A">
        <w:t>.</w:t>
      </w:r>
      <w:r w:rsidR="00BC390A">
        <w:rPr>
          <w:noProof/>
        </w:rPr>
        <w:t>5</w:t>
      </w:r>
      <w:r w:rsidR="004053A5">
        <w:fldChar w:fldCharType="end"/>
      </w:r>
      <w:r w:rsidR="004053A5">
        <w:t xml:space="preserve">, a diferença era de 5 amostras, na </w:t>
      </w:r>
      <w:r w:rsidR="004053A5">
        <w:fldChar w:fldCharType="begin"/>
      </w:r>
      <w:r w:rsidR="004053A5">
        <w:instrText xml:space="preserve"> REF _Ref86091177 \h </w:instrText>
      </w:r>
      <w:r w:rsidR="004053A5">
        <w:fldChar w:fldCharType="separate"/>
      </w:r>
      <w:r w:rsidR="00BC390A">
        <w:t xml:space="preserve">Figura </w:t>
      </w:r>
      <w:r w:rsidR="00BC390A">
        <w:rPr>
          <w:noProof/>
        </w:rPr>
        <w:t>4</w:t>
      </w:r>
      <w:r w:rsidR="00BC390A">
        <w:t>.</w:t>
      </w:r>
      <w:r w:rsidR="00BC390A">
        <w:rPr>
          <w:noProof/>
        </w:rPr>
        <w:t>6</w:t>
      </w:r>
      <w:r w:rsidR="004053A5">
        <w:fldChar w:fldCharType="end"/>
      </w:r>
      <w:r w:rsidR="004053A5">
        <w:t>, o menor valor do gráfico deu no quinto deslocamento.</w:t>
      </w:r>
    </w:p>
    <w:p w14:paraId="2367D450" w14:textId="1AB424AD" w:rsidR="004A3449" w:rsidRDefault="004053A5" w:rsidP="00A56FA4">
      <w:pPr>
        <w:pStyle w:val="Texto-ABNT"/>
      </w:pPr>
      <w:r>
        <w:tab/>
        <w:t xml:space="preserve">Outro ponto que a </w:t>
      </w:r>
      <w:r>
        <w:fldChar w:fldCharType="begin"/>
      </w:r>
      <w:r>
        <w:instrText xml:space="preserve"> REF _Ref86091177 \h </w:instrText>
      </w:r>
      <w:r>
        <w:fldChar w:fldCharType="separate"/>
      </w:r>
      <w:r w:rsidR="00BC390A">
        <w:t xml:space="preserve">Figura </w:t>
      </w:r>
      <w:r w:rsidR="00BC390A">
        <w:rPr>
          <w:noProof/>
        </w:rPr>
        <w:t>4</w:t>
      </w:r>
      <w:r w:rsidR="00BC390A">
        <w:t>.</w:t>
      </w:r>
      <w:r w:rsidR="00BC390A">
        <w:rPr>
          <w:noProof/>
        </w:rPr>
        <w:t>6</w:t>
      </w:r>
      <w:r>
        <w:fldChar w:fldCharType="end"/>
      </w:r>
      <w:r>
        <w:t xml:space="preserve"> trata é a direção que o sinal está chegando aos microfones. </w:t>
      </w:r>
      <w:r w:rsidR="000B5E33">
        <w:t>A</w:t>
      </w:r>
      <w:r>
        <w:t xml:space="preserve"> correlação</w:t>
      </w:r>
      <w:r w:rsidR="000B5E33">
        <w:t xml:space="preserve"> é feita</w:t>
      </w:r>
      <w:r>
        <w:t xml:space="preserve"> nos dois sinais como referência, primeiro, o sinal X1 parado e o sinal X2 deslocando, depois, o sinal X2 parado e o sinal X1 deslocando.</w:t>
      </w:r>
      <w:r w:rsidR="00036D12">
        <w:t xml:space="preserve"> O valor da correlação que atinge primeiro o menor valor, indica que</w:t>
      </w:r>
      <w:r w:rsidR="00ED57BC">
        <w:t xml:space="preserve"> </w:t>
      </w:r>
      <w:r w:rsidR="00330DDA">
        <w:t xml:space="preserve">o sinal que ficou </w:t>
      </w:r>
      <w:r w:rsidR="00ED57BC">
        <w:t xml:space="preserve">parado no </w:t>
      </w:r>
      <w:r w:rsidR="00330DDA">
        <w:t>cálculo</w:t>
      </w:r>
      <w:r w:rsidR="00036D12">
        <w:t xml:space="preserve"> é </w:t>
      </w:r>
      <w:r w:rsidR="00DD6FB6">
        <w:t xml:space="preserve">o </w:t>
      </w:r>
      <w:r w:rsidR="00036D12">
        <w:t>sinal defasado</w:t>
      </w:r>
      <w:r w:rsidR="008C1D04">
        <w:t xml:space="preserve">, desse modo, caso o sinal X2 fosse um sinal captado pelo microfone da esquerda, denotaríamos que o sinal vem da direita. Referência da </w:t>
      </w:r>
      <w:r w:rsidR="008C1D04">
        <w:fldChar w:fldCharType="begin"/>
      </w:r>
      <w:r w:rsidR="008C1D04">
        <w:instrText xml:space="preserve"> REF _Ref85649293 \h </w:instrText>
      </w:r>
      <w:r w:rsidR="008C1D04">
        <w:fldChar w:fldCharType="separate"/>
      </w:r>
      <w:r w:rsidR="00BC390A">
        <w:t xml:space="preserve">Figura </w:t>
      </w:r>
      <w:r w:rsidR="00BC390A">
        <w:rPr>
          <w:noProof/>
        </w:rPr>
        <w:t>5</w:t>
      </w:r>
      <w:r w:rsidR="00BC390A">
        <w:t>.</w:t>
      </w:r>
      <w:r w:rsidR="00BC390A">
        <w:rPr>
          <w:noProof/>
        </w:rPr>
        <w:t>17</w:t>
      </w:r>
      <w:r w:rsidR="008C1D04">
        <w:fldChar w:fldCharType="end"/>
      </w:r>
      <w:r w:rsidR="008C1D04">
        <w:t>.</w:t>
      </w:r>
      <w:r w:rsidR="004A3449">
        <w:t xml:space="preserve"> </w:t>
      </w:r>
    </w:p>
    <w:p w14:paraId="370E97CA" w14:textId="5CBCF266" w:rsidR="000B5E33" w:rsidRPr="00A56FA4" w:rsidRDefault="000B5E33" w:rsidP="00A56FA4">
      <w:pPr>
        <w:pStyle w:val="Texto-ABNT"/>
      </w:pPr>
      <w:r>
        <w:tab/>
      </w:r>
    </w:p>
    <w:p w14:paraId="79DB88F2" w14:textId="13A12D23" w:rsidR="00BA63BE" w:rsidRDefault="00BA63BE" w:rsidP="000F33CD">
      <w:pPr>
        <w:pStyle w:val="Ttulo1"/>
      </w:pPr>
      <w:bookmarkStart w:id="546" w:name="_Ref86674829"/>
      <w:bookmarkStart w:id="547" w:name="_Ref86674834"/>
      <w:bookmarkStart w:id="548" w:name="_Ref86674837"/>
      <w:bookmarkStart w:id="549" w:name="_Ref86674840"/>
      <w:bookmarkStart w:id="550" w:name="_Toc86757949"/>
      <w:r>
        <w:lastRenderedPageBreak/>
        <w:t>TESTES PRÁTICOS</w:t>
      </w:r>
      <w:bookmarkEnd w:id="546"/>
      <w:bookmarkEnd w:id="547"/>
      <w:bookmarkEnd w:id="548"/>
      <w:bookmarkEnd w:id="549"/>
      <w:bookmarkEnd w:id="550"/>
    </w:p>
    <w:p w14:paraId="47F8EDD8" w14:textId="5C19806E" w:rsidR="00D33578" w:rsidRDefault="00D33578" w:rsidP="00D33578">
      <w:pPr>
        <w:pStyle w:val="Ttulo2"/>
      </w:pPr>
      <w:bookmarkStart w:id="551" w:name="_Toc86757950"/>
      <w:r>
        <w:t>Teste do Conversor analágico-digital (ADC)</w:t>
      </w:r>
      <w:bookmarkEnd w:id="551"/>
    </w:p>
    <w:p w14:paraId="13B9A407" w14:textId="26FD9530" w:rsidR="00237194" w:rsidRDefault="00D33578" w:rsidP="00D33578">
      <w:pPr>
        <w:pStyle w:val="Texto-ABNT"/>
      </w:pPr>
      <w:r>
        <w:rPr>
          <w:b/>
        </w:rPr>
        <w:tab/>
      </w:r>
      <w:r>
        <w:t xml:space="preserve">Quando é recebido o sinal elétrico dos microfones, é necessário que aconteça conversão analógico-digital para armazenamento dos dados na memória externa. </w:t>
      </w:r>
      <w:del w:id="552" w:author="Ricardo Zelenovsky" w:date="2021-11-03T15:17:00Z">
        <w:r w:rsidDel="008C30DF">
          <w:delText>Nisso</w:delText>
        </w:r>
      </w:del>
      <w:ins w:id="553" w:author="Ricardo Zelenovsky" w:date="2021-11-03T15:17:00Z">
        <w:r w:rsidR="008C30DF">
          <w:t>Para se ter certeza de seu correto funcionamento</w:t>
        </w:r>
      </w:ins>
      <w:r>
        <w:t>, fo</w:t>
      </w:r>
      <w:ins w:id="554" w:author="Ricardo Zelenovsky" w:date="2021-11-03T15:17:00Z">
        <w:r w:rsidR="008C30DF">
          <w:t>ram</w:t>
        </w:r>
      </w:ins>
      <w:del w:id="555" w:author="Ricardo Zelenovsky" w:date="2021-11-03T15:17:00Z">
        <w:r w:rsidDel="008C30DF">
          <w:delText>i</w:delText>
        </w:r>
      </w:del>
      <w:r>
        <w:t xml:space="preserve"> feito</w:t>
      </w:r>
      <w:ins w:id="556" w:author="Ricardo Zelenovsky" w:date="2021-11-03T15:17:00Z">
        <w:r w:rsidR="008C30DF">
          <w:t>s</w:t>
        </w:r>
      </w:ins>
      <w:r>
        <w:t xml:space="preserve"> testes para saber se essa conversão feita pelo MSP430F5529 estava funcionamento perfeitamente. </w:t>
      </w:r>
    </w:p>
    <w:p w14:paraId="639270C2" w14:textId="226189E3" w:rsidR="00237194" w:rsidRDefault="00237194" w:rsidP="00237194">
      <w:pPr>
        <w:pStyle w:val="Ttulo3"/>
      </w:pPr>
      <w:bookmarkStart w:id="557" w:name="_Toc86757951"/>
      <w:r>
        <w:t>Teste usando um sinal criado pelo próprio MSP430</w:t>
      </w:r>
      <w:bookmarkEnd w:id="557"/>
    </w:p>
    <w:p w14:paraId="33C95308" w14:textId="24312C7B" w:rsidR="00D33578" w:rsidRDefault="0053416E" w:rsidP="00D33578">
      <w:pPr>
        <w:pStyle w:val="Texto-ABNT"/>
      </w:pPr>
      <w:r>
        <w:tab/>
      </w:r>
      <w:r w:rsidR="00D33578">
        <w:t xml:space="preserve">A ideia central foi criar um sinal analógico pelo </w:t>
      </w:r>
      <w:ins w:id="558" w:author="Ricardo Zelenovsky" w:date="2021-11-03T15:17:00Z">
        <w:r w:rsidR="008C30DF">
          <w:t>próprio</w:t>
        </w:r>
      </w:ins>
      <w:ins w:id="559" w:author="Ricardo Zelenovsky" w:date="2021-11-03T15:18:00Z">
        <w:r w:rsidR="008C30DF">
          <w:t xml:space="preserve"> </w:t>
        </w:r>
      </w:ins>
      <w:r w:rsidR="00D33578">
        <w:t>microcontrolador</w:t>
      </w:r>
      <w:ins w:id="560" w:author="Ricardo Zelenovsky" w:date="2021-11-03T15:18:00Z">
        <w:r w:rsidR="008C30DF">
          <w:t xml:space="preserve"> e </w:t>
        </w:r>
      </w:ins>
      <w:del w:id="561" w:author="Ricardo Zelenovsky" w:date="2021-11-03T15:18:00Z">
        <w:r w:rsidR="00D33578" w:rsidDel="008C30DF">
          <w:delText xml:space="preserve">, </w:delText>
        </w:r>
      </w:del>
      <w:r w:rsidR="00D33578">
        <w:t>envi</w:t>
      </w:r>
      <w:ins w:id="562" w:author="Ricardo Zelenovsky" w:date="2021-11-03T15:18:00Z">
        <w:r w:rsidR="008C30DF">
          <w:t>á-lo</w:t>
        </w:r>
      </w:ins>
      <w:del w:id="563" w:author="Ricardo Zelenovsky" w:date="2021-11-03T15:18:00Z">
        <w:r w:rsidR="00D33578" w:rsidDel="008C30DF">
          <w:delText>ar</w:delText>
        </w:r>
      </w:del>
      <w:r w:rsidR="00D33578">
        <w:t xml:space="preserve"> para o conversor analógico-digital (ADC) e conferir se os valores da conversão representavam o sinal original gerado.</w:t>
      </w:r>
    </w:p>
    <w:p w14:paraId="4D833265" w14:textId="22772632" w:rsidR="00D33578" w:rsidRDefault="00D33578" w:rsidP="00D33578">
      <w:pPr>
        <w:pStyle w:val="Texto-ABNT"/>
      </w:pPr>
      <w:r>
        <w:tab/>
        <w:t xml:space="preserve">O microprocessador MSP430F5529 não tem um conversor digital-analógico (DAC). Entretanto, tal dispositivo pode ser construído de forma simples usando um gerador PWM e um filtro </w:t>
      </w:r>
      <w:proofErr w:type="spellStart"/>
      <w:r>
        <w:t>passa-baixas</w:t>
      </w:r>
      <w:proofErr w:type="spellEnd"/>
      <w:r>
        <w:t xml:space="preserve">. </w:t>
      </w:r>
      <w:ins w:id="564" w:author="Ricardo Zelenovsky" w:date="2021-11-03T15:18:00Z">
        <w:r w:rsidR="008C30DF">
          <w:t>O</w:t>
        </w:r>
      </w:ins>
      <w:del w:id="565" w:author="Ricardo Zelenovsky" w:date="2021-11-03T15:18:00Z">
        <w:r w:rsidDel="008C30DF">
          <w:delText>Um</w:delText>
        </w:r>
      </w:del>
      <w:r>
        <w:t xml:space="preserve"> sinal PWM pode ser visto como um sinal PWM com média igual a zero ao qual foi adicionado uma tensão contínua (DC). Essa tensão contínua é igual ao valor médio do sinal PWM, de forma gráfica na</w:t>
      </w:r>
      <w:r w:rsidR="00C50B41">
        <w:t xml:space="preserve"> </w:t>
      </w:r>
      <w:r w:rsidR="00C50B41">
        <w:fldChar w:fldCharType="begin"/>
      </w:r>
      <w:r w:rsidR="00C50B41">
        <w:instrText xml:space="preserve"> REF _Ref85644769 \h </w:instrText>
      </w:r>
      <w:r w:rsidR="00C50B41">
        <w:fldChar w:fldCharType="separate"/>
      </w:r>
      <w:r w:rsidR="00BC390A">
        <w:t xml:space="preserve">Figura </w:t>
      </w:r>
      <w:r w:rsidR="00BC390A">
        <w:rPr>
          <w:noProof/>
        </w:rPr>
        <w:t>5</w:t>
      </w:r>
      <w:r w:rsidR="00BC390A">
        <w:t>.</w:t>
      </w:r>
      <w:r w:rsidR="00BC390A">
        <w:rPr>
          <w:noProof/>
        </w:rPr>
        <w:t>1</w:t>
      </w:r>
      <w:r w:rsidR="00C50B41">
        <w:fldChar w:fldCharType="end"/>
      </w:r>
      <w:r>
        <w:t>.</w:t>
      </w:r>
    </w:p>
    <w:p w14:paraId="3D313A63" w14:textId="77777777" w:rsidR="00D33578" w:rsidRDefault="00D33578" w:rsidP="00D33578">
      <w:pPr>
        <w:spacing w:before="119"/>
        <w:jc w:val="both"/>
        <w:rPr>
          <w:rFonts w:ascii="Times New Roman" w:hAnsi="Times New Roman" w:cs="Times New Roman"/>
          <w:bCs/>
          <w:sz w:val="24"/>
          <w:szCs w:val="24"/>
        </w:rPr>
      </w:pPr>
    </w:p>
    <w:p w14:paraId="6C806725" w14:textId="77777777" w:rsidR="00780D41" w:rsidRDefault="00D33578" w:rsidP="00780D41">
      <w:pPr>
        <w:keepNext/>
        <w:spacing w:before="119"/>
        <w:jc w:val="center"/>
      </w:pPr>
      <w:r w:rsidRPr="007B6F3D">
        <w:rPr>
          <w:rFonts w:ascii="Times New Roman" w:hAnsi="Times New Roman" w:cs="Times New Roman"/>
          <w:bCs/>
          <w:noProof/>
          <w:sz w:val="24"/>
          <w:szCs w:val="24"/>
        </w:rPr>
        <w:drawing>
          <wp:inline distT="0" distB="0" distL="0" distR="0" wp14:anchorId="2D1E2D03" wp14:editId="79B198D0">
            <wp:extent cx="5144218" cy="1343212"/>
            <wp:effectExtent l="0" t="0" r="0" b="9525"/>
            <wp:docPr id="37" name="Imagem 3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Diagrama&#10;&#10;Descrição gerada automaticamente"/>
                    <pic:cNvPicPr/>
                  </pic:nvPicPr>
                  <pic:blipFill>
                    <a:blip r:embed="rId42"/>
                    <a:stretch>
                      <a:fillRect/>
                    </a:stretch>
                  </pic:blipFill>
                  <pic:spPr>
                    <a:xfrm>
                      <a:off x="0" y="0"/>
                      <a:ext cx="5144218" cy="1343212"/>
                    </a:xfrm>
                    <a:prstGeom prst="rect">
                      <a:avLst/>
                    </a:prstGeom>
                  </pic:spPr>
                </pic:pic>
              </a:graphicData>
            </a:graphic>
          </wp:inline>
        </w:drawing>
      </w:r>
    </w:p>
    <w:p w14:paraId="2499BECF" w14:textId="48A12ED5" w:rsidR="00D33578" w:rsidRDefault="00780D41" w:rsidP="00780D41">
      <w:pPr>
        <w:pStyle w:val="EstiloLegenda-ABNT"/>
        <w:rPr>
          <w:rFonts w:cs="Times New Roman"/>
          <w:bCs/>
          <w:szCs w:val="24"/>
        </w:rPr>
      </w:pPr>
      <w:bookmarkStart w:id="566" w:name="_Ref85644769"/>
      <w:bookmarkStart w:id="567" w:name="_Toc86757881"/>
      <w:r>
        <w:t xml:space="preserve">Figura </w:t>
      </w:r>
      <w:fldSimple w:instr=" STYLEREF 1 \s ">
        <w:r w:rsidR="00BC390A">
          <w:rPr>
            <w:noProof/>
          </w:rPr>
          <w:t>5</w:t>
        </w:r>
      </w:fldSimple>
      <w:r w:rsidR="00860EBD">
        <w:t>.</w:t>
      </w:r>
      <w:fldSimple w:instr=" SEQ Figura \* ARABIC \s 1 ">
        <w:r w:rsidR="00BC390A">
          <w:rPr>
            <w:noProof/>
          </w:rPr>
          <w:t>1</w:t>
        </w:r>
      </w:fldSimple>
      <w:bookmarkEnd w:id="566"/>
      <w:r>
        <w:t xml:space="preserve">: </w:t>
      </w:r>
      <w:r w:rsidRPr="00A32636">
        <w:t>Decomposição de um sinal PWM em uma componente DC e uma onda retangular de média zero</w:t>
      </w:r>
      <w:bookmarkEnd w:id="567"/>
    </w:p>
    <w:p w14:paraId="7A5441FC" w14:textId="77777777" w:rsidR="00D33578" w:rsidRDefault="00D33578" w:rsidP="00D33578">
      <w:pPr>
        <w:jc w:val="center"/>
        <w:rPr>
          <w:rFonts w:ascii="Times New Roman" w:hAnsi="Times New Roman" w:cs="Times New Roman"/>
          <w:bCs/>
          <w:sz w:val="24"/>
          <w:szCs w:val="24"/>
        </w:rPr>
      </w:pPr>
    </w:p>
    <w:p w14:paraId="0D746C84" w14:textId="7DA4F801" w:rsidR="00D33578" w:rsidRDefault="00D33578" w:rsidP="00D33578">
      <w:pPr>
        <w:pStyle w:val="Texto-ABNT"/>
      </w:pPr>
      <w:r>
        <w:lastRenderedPageBreak/>
        <w:tab/>
        <w:t>A ideia é aproveitar</w:t>
      </w:r>
      <w:r w:rsidRPr="007B6F3D">
        <w:t xml:space="preserve"> o valor DC (valor médio) do PWM para ser a saída do DAC. Para tanto, vamos usar um filtro </w:t>
      </w:r>
      <w:proofErr w:type="spellStart"/>
      <w:r w:rsidRPr="007B6F3D">
        <w:t>passa-baixas</w:t>
      </w:r>
      <w:proofErr w:type="spellEnd"/>
      <w:r w:rsidRPr="007B6F3D">
        <w:t xml:space="preserve"> para filtrar a onda quadrada e deixar passar apenas o valor médio. Conseguimos essa remoção usando um filtro muito simples que é o filtro formado por um resistor (R) e um capacitor (C). A frequência de corte de tal filtro é dada por 1/RC </w:t>
      </w:r>
      <w:proofErr w:type="spellStart"/>
      <w:r w:rsidRPr="007B6F3D">
        <w:t>rad</w:t>
      </w:r>
      <w:proofErr w:type="spellEnd"/>
      <w:r w:rsidRPr="007B6F3D">
        <w:t>/s.</w:t>
      </w:r>
      <w:r>
        <w:t xml:space="preserve"> </w:t>
      </w:r>
      <w:ins w:id="568" w:author="Ricardo Zelenovsky" w:date="2021-11-03T15:19:00Z">
        <w:r w:rsidR="008C30DF">
          <w:t>A</w:t>
        </w:r>
      </w:ins>
      <w:del w:id="569" w:author="Ricardo Zelenovsky" w:date="2021-11-03T15:19:00Z">
        <w:r w:rsidRPr="00E34B8D" w:rsidDel="008C30DF">
          <w:delText>Na</w:delText>
        </w:r>
      </w:del>
      <w:r w:rsidR="00C50B41">
        <w:t xml:space="preserve"> </w:t>
      </w:r>
      <w:r w:rsidR="00C50B41">
        <w:fldChar w:fldCharType="begin"/>
      </w:r>
      <w:r w:rsidR="00C50B41">
        <w:instrText xml:space="preserve"> REF _Ref85644795 \h </w:instrText>
      </w:r>
      <w:r w:rsidR="00C50B41">
        <w:fldChar w:fldCharType="separate"/>
      </w:r>
      <w:r w:rsidR="00BC390A">
        <w:t xml:space="preserve">Figura </w:t>
      </w:r>
      <w:r w:rsidR="00BC390A">
        <w:rPr>
          <w:noProof/>
        </w:rPr>
        <w:t>5</w:t>
      </w:r>
      <w:r w:rsidR="00BC390A">
        <w:t>.</w:t>
      </w:r>
      <w:r w:rsidR="00BC390A">
        <w:rPr>
          <w:noProof/>
        </w:rPr>
        <w:t>2</w:t>
      </w:r>
      <w:r w:rsidR="00C50B41">
        <w:fldChar w:fldCharType="end"/>
      </w:r>
      <w:r w:rsidRPr="00E34B8D">
        <w:t>,</w:t>
      </w:r>
      <w:r>
        <w:t xml:space="preserve"> mostra</w:t>
      </w:r>
      <w:r w:rsidRPr="00E34B8D">
        <w:t xml:space="preserve"> o filtro com R = 10 </w:t>
      </w:r>
      <w:proofErr w:type="spellStart"/>
      <w:r w:rsidRPr="00E34B8D">
        <w:t>kΩ</w:t>
      </w:r>
      <w:proofErr w:type="spellEnd"/>
      <w:r w:rsidRPr="00E34B8D">
        <w:t xml:space="preserve"> e C = 100 </w:t>
      </w:r>
      <w:proofErr w:type="spellStart"/>
      <w:r w:rsidRPr="00E34B8D">
        <w:t>ηF</w:t>
      </w:r>
      <w:proofErr w:type="spellEnd"/>
      <w:r w:rsidRPr="00E34B8D">
        <w:t xml:space="preserve">, o que resulta na frequência de corte de 1.000 </w:t>
      </w:r>
      <w:proofErr w:type="spellStart"/>
      <w:r w:rsidRPr="00E34B8D">
        <w:t>rad</w:t>
      </w:r>
      <w:proofErr w:type="spellEnd"/>
      <w:r w:rsidRPr="00E34B8D">
        <w:t>/s. Para obtermos a frequência de corte em Hz, dividimos 1.000 por 2π, e obtemos aproximadamente a 160 Hz (159,16 Hz).</w:t>
      </w:r>
    </w:p>
    <w:p w14:paraId="21E1FCC6" w14:textId="77777777" w:rsidR="00DD1342" w:rsidRDefault="00DD1342" w:rsidP="00D33578">
      <w:pPr>
        <w:pStyle w:val="Texto-ABNT"/>
      </w:pPr>
    </w:p>
    <w:p w14:paraId="664E4F60" w14:textId="77777777" w:rsidR="00780D41" w:rsidRDefault="00D33578" w:rsidP="00780D41">
      <w:pPr>
        <w:keepNext/>
        <w:jc w:val="center"/>
      </w:pPr>
      <w:r w:rsidRPr="00E34B8D">
        <w:rPr>
          <w:rFonts w:ascii="Times New Roman" w:hAnsi="Times New Roman" w:cs="Times New Roman"/>
          <w:bCs/>
          <w:noProof/>
          <w:sz w:val="24"/>
          <w:szCs w:val="24"/>
        </w:rPr>
        <w:drawing>
          <wp:inline distT="0" distB="0" distL="0" distR="0" wp14:anchorId="2D4063C4" wp14:editId="3D640957">
            <wp:extent cx="3886533" cy="2214282"/>
            <wp:effectExtent l="0" t="0" r="0" b="0"/>
            <wp:docPr id="42" name="Imagem 42"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Diagrama, Esquemático&#10;&#10;Descrição gerada automaticamente"/>
                    <pic:cNvPicPr/>
                  </pic:nvPicPr>
                  <pic:blipFill>
                    <a:blip r:embed="rId43"/>
                    <a:stretch>
                      <a:fillRect/>
                    </a:stretch>
                  </pic:blipFill>
                  <pic:spPr>
                    <a:xfrm>
                      <a:off x="0" y="0"/>
                      <a:ext cx="3930224" cy="2239174"/>
                    </a:xfrm>
                    <a:prstGeom prst="rect">
                      <a:avLst/>
                    </a:prstGeom>
                  </pic:spPr>
                </pic:pic>
              </a:graphicData>
            </a:graphic>
          </wp:inline>
        </w:drawing>
      </w:r>
    </w:p>
    <w:p w14:paraId="4673C31E" w14:textId="36FF049D" w:rsidR="00D33578" w:rsidRDefault="00780D41" w:rsidP="00780D41">
      <w:pPr>
        <w:pStyle w:val="EstiloLegenda-ABNT"/>
        <w:rPr>
          <w:rFonts w:cs="Times New Roman"/>
          <w:bCs/>
          <w:szCs w:val="24"/>
        </w:rPr>
      </w:pPr>
      <w:bookmarkStart w:id="570" w:name="_Ref85644795"/>
      <w:bookmarkStart w:id="571" w:name="_Toc86757882"/>
      <w:r>
        <w:t xml:space="preserve">Figura </w:t>
      </w:r>
      <w:fldSimple w:instr=" STYLEREF 1 \s ">
        <w:r w:rsidR="00BC390A">
          <w:rPr>
            <w:noProof/>
          </w:rPr>
          <w:t>5</w:t>
        </w:r>
      </w:fldSimple>
      <w:r w:rsidR="00860EBD">
        <w:t>.</w:t>
      </w:r>
      <w:fldSimple w:instr=" SEQ Figura \* ARABIC \s 1 ">
        <w:r w:rsidR="00BC390A">
          <w:rPr>
            <w:noProof/>
          </w:rPr>
          <w:t>2</w:t>
        </w:r>
      </w:fldSimple>
      <w:bookmarkEnd w:id="570"/>
      <w:r>
        <w:t xml:space="preserve">: </w:t>
      </w:r>
      <w:r w:rsidRPr="00C65F0A">
        <w:t>Filtro interligado ao MSP430F5529</w:t>
      </w:r>
      <w:bookmarkEnd w:id="571"/>
    </w:p>
    <w:p w14:paraId="49164F2F" w14:textId="77777777" w:rsidR="00D33578" w:rsidRDefault="00D33578" w:rsidP="00D33578">
      <w:pPr>
        <w:rPr>
          <w:rFonts w:ascii="Times New Roman" w:hAnsi="Times New Roman" w:cs="Times New Roman"/>
          <w:bCs/>
          <w:sz w:val="24"/>
          <w:szCs w:val="24"/>
        </w:rPr>
      </w:pPr>
    </w:p>
    <w:p w14:paraId="77E8A061" w14:textId="3C2093C9" w:rsidR="00D33578" w:rsidRDefault="00D33578" w:rsidP="008A4DAE">
      <w:pPr>
        <w:pStyle w:val="Texto-ABNT"/>
      </w:pPr>
      <w:r>
        <w:tab/>
        <w:t>Para os testes usamos dois sinais diferentes, sendo o canal A0, uma onda triangular de frequência igual a 10Hz e o canal A1, uma onda triangular de frequência igual a 5Hz. Esses sinais foram verificados por um osciloscópio</w:t>
      </w:r>
      <w:r w:rsidR="008A4DAE">
        <w:t xml:space="preserve"> e a imagem resultante na tela do osciloscópio</w:t>
      </w:r>
      <w:r>
        <w:t xml:space="preserve"> está representado </w:t>
      </w:r>
      <w:r w:rsidR="008A4DAE">
        <w:t>na</w:t>
      </w:r>
      <w:r>
        <w:t xml:space="preserve"> </w:t>
      </w:r>
      <w:r w:rsidR="00C50B41">
        <w:fldChar w:fldCharType="begin"/>
      </w:r>
      <w:r w:rsidR="00C50B41">
        <w:instrText xml:space="preserve"> REF _Ref85644818 \h </w:instrText>
      </w:r>
      <w:r w:rsidR="00C50B41">
        <w:fldChar w:fldCharType="separate"/>
      </w:r>
      <w:r w:rsidR="00BC390A">
        <w:t xml:space="preserve">Figura </w:t>
      </w:r>
      <w:r w:rsidR="00BC390A">
        <w:rPr>
          <w:noProof/>
        </w:rPr>
        <w:t>5</w:t>
      </w:r>
      <w:r w:rsidR="00BC390A">
        <w:t>.</w:t>
      </w:r>
      <w:r w:rsidR="00BC390A">
        <w:rPr>
          <w:noProof/>
        </w:rPr>
        <w:t>3</w:t>
      </w:r>
      <w:r w:rsidR="00C50B41">
        <w:fldChar w:fldCharType="end"/>
      </w:r>
      <w:r>
        <w:t>.</w:t>
      </w:r>
    </w:p>
    <w:p w14:paraId="325D8F11" w14:textId="77777777" w:rsidR="00D33578" w:rsidRDefault="00D33578" w:rsidP="00D33578">
      <w:pPr>
        <w:jc w:val="both"/>
        <w:rPr>
          <w:rFonts w:ascii="Times New Roman" w:hAnsi="Times New Roman" w:cs="Times New Roman"/>
          <w:bCs/>
          <w:sz w:val="24"/>
          <w:szCs w:val="24"/>
        </w:rPr>
      </w:pPr>
    </w:p>
    <w:p w14:paraId="2302E53F" w14:textId="77777777" w:rsidR="00780D41" w:rsidRDefault="00D33578" w:rsidP="00780D41">
      <w:pPr>
        <w:keepNext/>
        <w:jc w:val="center"/>
      </w:pPr>
      <w:r w:rsidRPr="00B77E4F">
        <w:rPr>
          <w:rFonts w:ascii="Times New Roman" w:hAnsi="Times New Roman" w:cs="Times New Roman"/>
          <w:bCs/>
          <w:noProof/>
          <w:sz w:val="24"/>
          <w:szCs w:val="24"/>
        </w:rPr>
        <w:lastRenderedPageBreak/>
        <w:drawing>
          <wp:inline distT="0" distB="0" distL="0" distR="0" wp14:anchorId="2A4975A3" wp14:editId="1383AB12">
            <wp:extent cx="4134574" cy="2153343"/>
            <wp:effectExtent l="0" t="0" r="0" b="0"/>
            <wp:docPr id="44" name="Imagem 44" descr="Interface gráfica do usuário, Gráfico, Aplicativ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Interface gráfica do usuário, Gráfico, Aplicativo, Gráfico de linhas&#10;&#10;Descrição gerada automaticamente"/>
                    <pic:cNvPicPr/>
                  </pic:nvPicPr>
                  <pic:blipFill>
                    <a:blip r:embed="rId44"/>
                    <a:stretch>
                      <a:fillRect/>
                    </a:stretch>
                  </pic:blipFill>
                  <pic:spPr>
                    <a:xfrm>
                      <a:off x="0" y="0"/>
                      <a:ext cx="4152145" cy="2162494"/>
                    </a:xfrm>
                    <a:prstGeom prst="rect">
                      <a:avLst/>
                    </a:prstGeom>
                  </pic:spPr>
                </pic:pic>
              </a:graphicData>
            </a:graphic>
          </wp:inline>
        </w:drawing>
      </w:r>
    </w:p>
    <w:p w14:paraId="57DCF553" w14:textId="54EAC06C" w:rsidR="00D33578" w:rsidRDefault="00780D41" w:rsidP="00780D41">
      <w:pPr>
        <w:pStyle w:val="EstiloLegenda-ABNT"/>
        <w:rPr>
          <w:rFonts w:cs="Times New Roman"/>
          <w:bCs/>
          <w:szCs w:val="24"/>
        </w:rPr>
      </w:pPr>
      <w:bookmarkStart w:id="572" w:name="_Ref85644818"/>
      <w:bookmarkStart w:id="573" w:name="_Toc86757883"/>
      <w:r>
        <w:t xml:space="preserve">Figura </w:t>
      </w:r>
      <w:fldSimple w:instr=" STYLEREF 1 \s ">
        <w:r w:rsidR="00BC390A">
          <w:rPr>
            <w:noProof/>
          </w:rPr>
          <w:t>5</w:t>
        </w:r>
      </w:fldSimple>
      <w:r w:rsidR="00860EBD">
        <w:t>.</w:t>
      </w:r>
      <w:fldSimple w:instr=" SEQ Figura \* ARABIC \s 1 ">
        <w:r w:rsidR="00BC390A">
          <w:rPr>
            <w:noProof/>
          </w:rPr>
          <w:t>3</w:t>
        </w:r>
      </w:fldSimple>
      <w:bookmarkEnd w:id="572"/>
      <w:r>
        <w:t xml:space="preserve">: </w:t>
      </w:r>
      <w:r w:rsidRPr="00BE7BE6">
        <w:t>Canais A0 e A1 do sinal triangular</w:t>
      </w:r>
      <w:bookmarkEnd w:id="573"/>
    </w:p>
    <w:p w14:paraId="297C86FA" w14:textId="77777777" w:rsidR="008A4DAE" w:rsidRDefault="008A4DAE" w:rsidP="008A4DAE">
      <w:pPr>
        <w:jc w:val="center"/>
        <w:rPr>
          <w:rFonts w:ascii="Times New Roman" w:hAnsi="Times New Roman" w:cs="Times New Roman"/>
          <w:bCs/>
          <w:sz w:val="24"/>
          <w:szCs w:val="24"/>
        </w:rPr>
      </w:pPr>
    </w:p>
    <w:p w14:paraId="52BC4944" w14:textId="0E0A681A" w:rsidR="00D33578" w:rsidRDefault="00D33578" w:rsidP="008A4DAE">
      <w:pPr>
        <w:pStyle w:val="Texto-ABNT"/>
      </w:pPr>
      <w:r>
        <w:tab/>
        <w:t>Esses sinais do</w:t>
      </w:r>
      <w:ins w:id="574" w:author="Ricardo Zelenovsky" w:date="2021-11-03T15:19:00Z">
        <w:r w:rsidR="00512871">
          <w:t>s</w:t>
        </w:r>
      </w:ins>
      <w:r>
        <w:t xml:space="preserve"> cana</w:t>
      </w:r>
      <w:ins w:id="575" w:author="Ricardo Zelenovsky" w:date="2021-11-03T15:19:00Z">
        <w:r w:rsidR="00512871">
          <w:t>is</w:t>
        </w:r>
      </w:ins>
      <w:del w:id="576" w:author="Ricardo Zelenovsky" w:date="2021-11-03T15:19:00Z">
        <w:r w:rsidDel="00512871">
          <w:delText>l</w:delText>
        </w:r>
      </w:del>
      <w:r>
        <w:t xml:space="preserve"> A0 e A1 </w:t>
      </w:r>
      <w:ins w:id="577" w:author="Ricardo Zelenovsky" w:date="2021-11-03T15:20:00Z">
        <w:r w:rsidR="00512871">
          <w:t xml:space="preserve">são entregues ao </w:t>
        </w:r>
      </w:ins>
      <w:del w:id="578" w:author="Ricardo Zelenovsky" w:date="2021-11-03T15:20:00Z">
        <w:r w:rsidDel="00512871">
          <w:delText xml:space="preserve">passam pelo </w:delText>
        </w:r>
      </w:del>
      <w:r>
        <w:t xml:space="preserve">ADC do microcontrolador e os dados dessa conversão são armazenados na memória externa </w:t>
      </w:r>
      <w:r w:rsidR="00AD1419">
        <w:t>d</w:t>
      </w:r>
      <w:r>
        <w:t xml:space="preserve">o MSP430 e posteriormente enviados ao MATLAB para que </w:t>
      </w:r>
      <w:ins w:id="579" w:author="Ricardo Zelenovsky" w:date="2021-11-03T15:20:00Z">
        <w:r w:rsidR="00512871">
          <w:t xml:space="preserve">sejam </w:t>
        </w:r>
      </w:ins>
      <w:del w:id="580" w:author="Ricardo Zelenovsky" w:date="2021-11-03T15:20:00Z">
        <w:r w:rsidDel="00512871">
          <w:delText xml:space="preserve">fosse </w:delText>
        </w:r>
      </w:del>
      <w:r>
        <w:t xml:space="preserve">plotado </w:t>
      </w:r>
      <w:ins w:id="581" w:author="Ricardo Zelenovsky" w:date="2021-11-03T15:20:00Z">
        <w:r w:rsidR="00512871">
          <w:t xml:space="preserve">seus respectivos </w:t>
        </w:r>
      </w:ins>
      <w:del w:id="582" w:author="Ricardo Zelenovsky" w:date="2021-11-03T15:20:00Z">
        <w:r w:rsidDel="00512871">
          <w:delText>o</w:delText>
        </w:r>
        <w:r w:rsidR="00982FF1" w:rsidDel="00512871">
          <w:delText>s</w:delText>
        </w:r>
        <w:r w:rsidDel="00512871">
          <w:delText xml:space="preserve"> </w:delText>
        </w:r>
      </w:del>
      <w:r>
        <w:t>gráfico</w:t>
      </w:r>
      <w:r w:rsidR="00982FF1">
        <w:t>s</w:t>
      </w:r>
      <w:del w:id="583" w:author="Ricardo Zelenovsky" w:date="2021-11-03T15:20:00Z">
        <w:r w:rsidDel="00512871">
          <w:delText xml:space="preserve"> com os</w:delText>
        </w:r>
      </w:del>
      <w:ins w:id="584" w:author="Ricardo Zelenovsky" w:date="2021-11-03T15:20:00Z">
        <w:r w:rsidR="00512871">
          <w:t xml:space="preserve">. O resultado gerado pelo </w:t>
        </w:r>
        <w:proofErr w:type="spellStart"/>
        <w:r w:rsidR="00512871">
          <w:t>Matlab</w:t>
        </w:r>
        <w:proofErr w:type="spellEnd"/>
        <w:r w:rsidR="00512871">
          <w:t xml:space="preserve"> a partir </w:t>
        </w:r>
      </w:ins>
      <w:del w:id="585" w:author="Ricardo Zelenovsky" w:date="2021-11-03T15:20:00Z">
        <w:r w:rsidDel="00512871">
          <w:delText xml:space="preserve"> </w:delText>
        </w:r>
      </w:del>
      <w:r>
        <w:t>dados</w:t>
      </w:r>
      <w:ins w:id="586" w:author="Ricardo Zelenovsky" w:date="2021-11-03T15:20:00Z">
        <w:r w:rsidR="00512871">
          <w:t xml:space="preserve"> </w:t>
        </w:r>
      </w:ins>
      <w:ins w:id="587" w:author="Ricardo Zelenovsky" w:date="2021-11-03T15:21:00Z">
        <w:r w:rsidR="00512871">
          <w:t xml:space="preserve">recebidos está na Figura 5.4. Como se pode ver, </w:t>
        </w:r>
      </w:ins>
      <w:del w:id="588" w:author="Ricardo Zelenovsky" w:date="2021-11-03T15:21:00Z">
        <w:r w:rsidR="00982FF1" w:rsidDel="00512871">
          <w:delText>,</w:delText>
        </w:r>
        <w:r w:rsidDel="00512871">
          <w:delText xml:space="preserve"> e</w:delText>
        </w:r>
        <w:r w:rsidR="00982FF1" w:rsidDel="00512871">
          <w:delText xml:space="preserve"> assim,</w:delText>
        </w:r>
        <w:r w:rsidDel="00512871">
          <w:delText xml:space="preserve"> verificação se</w:delText>
        </w:r>
      </w:del>
      <w:r>
        <w:t xml:space="preserve"> os </w:t>
      </w:r>
      <w:ins w:id="589" w:author="Ricardo Zelenovsky" w:date="2021-11-03T15:21:00Z">
        <w:r w:rsidR="00512871">
          <w:t xml:space="preserve">gráficos </w:t>
        </w:r>
      </w:ins>
      <w:del w:id="590" w:author="Ricardo Zelenovsky" w:date="2021-11-03T15:21:00Z">
        <w:r w:rsidDel="00512871">
          <w:delText xml:space="preserve">sinais </w:delText>
        </w:r>
      </w:del>
      <w:r>
        <w:t>da</w:t>
      </w:r>
      <w:ins w:id="591" w:author="Ricardo Zelenovsky" w:date="2021-11-03T15:21:00Z">
        <w:r w:rsidR="00512871">
          <w:t>s</w:t>
        </w:r>
      </w:ins>
      <w:r>
        <w:t xml:space="preserve"> </w:t>
      </w:r>
      <w:r w:rsidR="00C50B41">
        <w:fldChar w:fldCharType="begin"/>
      </w:r>
      <w:r w:rsidR="00C50B41">
        <w:instrText xml:space="preserve"> REF _Ref85644818 \h </w:instrText>
      </w:r>
      <w:r w:rsidR="00C50B41">
        <w:fldChar w:fldCharType="separate"/>
      </w:r>
      <w:r w:rsidR="00BC390A">
        <w:t>Figura</w:t>
      </w:r>
      <w:ins w:id="592" w:author="Ricardo Zelenovsky" w:date="2021-11-03T15:21:00Z">
        <w:r w:rsidR="00512871">
          <w:t>s</w:t>
        </w:r>
      </w:ins>
      <w:r w:rsidR="00BC390A">
        <w:t xml:space="preserve"> </w:t>
      </w:r>
      <w:r w:rsidR="00BC390A">
        <w:rPr>
          <w:noProof/>
        </w:rPr>
        <w:t>5</w:t>
      </w:r>
      <w:r w:rsidR="00BC390A">
        <w:t>.</w:t>
      </w:r>
      <w:r w:rsidR="00BC390A">
        <w:rPr>
          <w:noProof/>
        </w:rPr>
        <w:t>3</w:t>
      </w:r>
      <w:r w:rsidR="00C50B41">
        <w:fldChar w:fldCharType="end"/>
      </w:r>
      <w:r w:rsidR="00C50B41">
        <w:t xml:space="preserve"> </w:t>
      </w:r>
      <w:r>
        <w:t xml:space="preserve">e </w:t>
      </w:r>
      <w:del w:id="593" w:author="Ricardo Zelenovsky" w:date="2021-11-03T15:21:00Z">
        <w:r w:rsidR="00C50B41" w:rsidDel="00512871">
          <w:fldChar w:fldCharType="begin"/>
        </w:r>
        <w:r w:rsidR="00C50B41" w:rsidDel="00512871">
          <w:delInstrText xml:space="preserve"> REF _Ref85644869 \h </w:delInstrText>
        </w:r>
        <w:r w:rsidR="00C50B41" w:rsidDel="00512871">
          <w:fldChar w:fldCharType="separate"/>
        </w:r>
        <w:r w:rsidR="00BC390A" w:rsidDel="00512871">
          <w:delText xml:space="preserve">Figura </w:delText>
        </w:r>
        <w:r w:rsidR="00BC390A" w:rsidDel="00512871">
          <w:rPr>
            <w:noProof/>
          </w:rPr>
          <w:delText>5</w:delText>
        </w:r>
        <w:r w:rsidR="00BC390A" w:rsidDel="00512871">
          <w:delText>.</w:delText>
        </w:r>
        <w:r w:rsidR="00BC390A" w:rsidDel="00512871">
          <w:rPr>
            <w:noProof/>
          </w:rPr>
          <w:delText>4</w:delText>
        </w:r>
        <w:r w:rsidR="00C50B41" w:rsidDel="00512871">
          <w:fldChar w:fldCharType="end"/>
        </w:r>
        <w:r w:rsidR="00C50B41" w:rsidDel="00512871">
          <w:delText xml:space="preserve"> </w:delText>
        </w:r>
      </w:del>
      <w:r>
        <w:t xml:space="preserve">coincidem. </w:t>
      </w:r>
    </w:p>
    <w:p w14:paraId="1C53A6EC" w14:textId="77777777" w:rsidR="00D33578" w:rsidRDefault="00D33578" w:rsidP="00D33578">
      <w:pPr>
        <w:jc w:val="both"/>
        <w:rPr>
          <w:rFonts w:ascii="Times New Roman" w:hAnsi="Times New Roman" w:cs="Times New Roman"/>
          <w:bCs/>
          <w:sz w:val="24"/>
          <w:szCs w:val="24"/>
        </w:rPr>
      </w:pPr>
    </w:p>
    <w:p w14:paraId="0EDB379B" w14:textId="77777777" w:rsidR="006C169E" w:rsidRDefault="00D33578" w:rsidP="006C169E">
      <w:pPr>
        <w:keepNext/>
        <w:jc w:val="center"/>
      </w:pPr>
      <w:r w:rsidRPr="00814363">
        <w:rPr>
          <w:rFonts w:ascii="Times New Roman" w:hAnsi="Times New Roman" w:cs="Times New Roman"/>
          <w:bCs/>
          <w:noProof/>
          <w:sz w:val="24"/>
          <w:szCs w:val="24"/>
        </w:rPr>
        <w:drawing>
          <wp:inline distT="0" distB="0" distL="0" distR="0" wp14:anchorId="37D5EDEB" wp14:editId="251518D4">
            <wp:extent cx="5400040" cy="2254250"/>
            <wp:effectExtent l="0" t="0" r="0" b="0"/>
            <wp:docPr id="45" name="Imagem 45"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Gráfico, Histograma&#10;&#10;Descrição gerada automaticamente"/>
                    <pic:cNvPicPr/>
                  </pic:nvPicPr>
                  <pic:blipFill>
                    <a:blip r:embed="rId45"/>
                    <a:stretch>
                      <a:fillRect/>
                    </a:stretch>
                  </pic:blipFill>
                  <pic:spPr>
                    <a:xfrm>
                      <a:off x="0" y="0"/>
                      <a:ext cx="5400040" cy="2254250"/>
                    </a:xfrm>
                    <a:prstGeom prst="rect">
                      <a:avLst/>
                    </a:prstGeom>
                  </pic:spPr>
                </pic:pic>
              </a:graphicData>
            </a:graphic>
          </wp:inline>
        </w:drawing>
      </w:r>
    </w:p>
    <w:p w14:paraId="503770D1" w14:textId="39353D5B" w:rsidR="00D33578" w:rsidRDefault="006C169E" w:rsidP="006C169E">
      <w:pPr>
        <w:pStyle w:val="EstiloLegenda-ABNT"/>
        <w:rPr>
          <w:rFonts w:cs="Times New Roman"/>
          <w:bCs/>
          <w:szCs w:val="24"/>
        </w:rPr>
      </w:pPr>
      <w:bookmarkStart w:id="594" w:name="_Ref85644869"/>
      <w:bookmarkStart w:id="595" w:name="_Toc86757884"/>
      <w:r>
        <w:t xml:space="preserve">Figura </w:t>
      </w:r>
      <w:fldSimple w:instr=" STYLEREF 1 \s ">
        <w:r w:rsidR="00BC390A">
          <w:rPr>
            <w:noProof/>
          </w:rPr>
          <w:t>5</w:t>
        </w:r>
      </w:fldSimple>
      <w:r w:rsidR="00860EBD">
        <w:t>.</w:t>
      </w:r>
      <w:fldSimple w:instr=" SEQ Figura \* ARABIC \s 1 ">
        <w:r w:rsidR="00BC390A">
          <w:rPr>
            <w:noProof/>
          </w:rPr>
          <w:t>4</w:t>
        </w:r>
      </w:fldSimple>
      <w:bookmarkEnd w:id="594"/>
      <w:r>
        <w:t xml:space="preserve">: </w:t>
      </w:r>
      <w:r w:rsidRPr="00084E24">
        <w:t>Gráficos gerados no MATLAB, frutos dos dados da conversão analógico-digital</w:t>
      </w:r>
      <w:bookmarkEnd w:id="595"/>
    </w:p>
    <w:p w14:paraId="79466057" w14:textId="1420BD43" w:rsidR="00982FF1" w:rsidRDefault="00982FF1" w:rsidP="00D33578">
      <w:pPr>
        <w:jc w:val="both"/>
        <w:rPr>
          <w:rFonts w:ascii="Times New Roman" w:hAnsi="Times New Roman" w:cs="Times New Roman"/>
          <w:bCs/>
          <w:sz w:val="24"/>
          <w:szCs w:val="24"/>
        </w:rPr>
      </w:pPr>
    </w:p>
    <w:p w14:paraId="04866095" w14:textId="4DEA732E" w:rsidR="00D33578" w:rsidRDefault="00982FF1" w:rsidP="00982FF1">
      <w:pPr>
        <w:pStyle w:val="Texto-ABNT"/>
      </w:pPr>
      <w:r>
        <w:tab/>
      </w:r>
      <w:r w:rsidR="00D33578">
        <w:t>Como é visto na</w:t>
      </w:r>
      <w:r w:rsidR="00C50B41">
        <w:t xml:space="preserve"> </w:t>
      </w:r>
      <w:r w:rsidR="00C50B41">
        <w:fldChar w:fldCharType="begin"/>
      </w:r>
      <w:r w:rsidR="00C50B41">
        <w:instrText xml:space="preserve"> REF _Ref85644869 \h </w:instrText>
      </w:r>
      <w:r w:rsidR="00C50B41">
        <w:fldChar w:fldCharType="separate"/>
      </w:r>
      <w:r w:rsidR="00BC390A">
        <w:t xml:space="preserve">Figura </w:t>
      </w:r>
      <w:r w:rsidR="00BC390A">
        <w:rPr>
          <w:noProof/>
        </w:rPr>
        <w:t>5</w:t>
      </w:r>
      <w:r w:rsidR="00BC390A">
        <w:t>.</w:t>
      </w:r>
      <w:r w:rsidR="00BC390A">
        <w:rPr>
          <w:noProof/>
        </w:rPr>
        <w:t>4</w:t>
      </w:r>
      <w:r w:rsidR="00C50B41">
        <w:fldChar w:fldCharType="end"/>
      </w:r>
      <w:r w:rsidR="00D33578">
        <w:t>, o processo de conversão analógico-digital feita pel</w:t>
      </w:r>
      <w:r w:rsidR="00F53358">
        <w:t>o</w:t>
      </w:r>
      <w:r w:rsidR="00D33578">
        <w:t xml:space="preserve"> MSP430F5529 está em perfeito funcionamento, já que a forma de onda e frequência de onda dos dois canais são as mesmas da </w:t>
      </w:r>
      <w:r w:rsidR="00C50B41">
        <w:fldChar w:fldCharType="begin"/>
      </w:r>
      <w:r w:rsidR="00C50B41">
        <w:instrText xml:space="preserve"> REF _Ref85644818 \h </w:instrText>
      </w:r>
      <w:r w:rsidR="00C50B41">
        <w:fldChar w:fldCharType="separate"/>
      </w:r>
      <w:r w:rsidR="00BC390A">
        <w:t xml:space="preserve">Figura </w:t>
      </w:r>
      <w:r w:rsidR="00BC390A">
        <w:rPr>
          <w:noProof/>
        </w:rPr>
        <w:t>5</w:t>
      </w:r>
      <w:r w:rsidR="00BC390A">
        <w:t>.</w:t>
      </w:r>
      <w:r w:rsidR="00BC390A">
        <w:rPr>
          <w:noProof/>
        </w:rPr>
        <w:t>3</w:t>
      </w:r>
      <w:r w:rsidR="00C50B41">
        <w:fldChar w:fldCharType="end"/>
      </w:r>
      <w:r w:rsidR="00D33578">
        <w:t xml:space="preserve">. E para que seja visto que a frequência do canal A0 é 10Hz e do canal A1 é de 5Hz foi feita a FFT que está mostrada na </w:t>
      </w:r>
      <w:r w:rsidR="00C50B41">
        <w:fldChar w:fldCharType="begin"/>
      </w:r>
      <w:r w:rsidR="00C50B41">
        <w:instrText xml:space="preserve"> REF _Ref85644939 \h </w:instrText>
      </w:r>
      <w:r w:rsidR="00C50B41">
        <w:fldChar w:fldCharType="separate"/>
      </w:r>
      <w:r w:rsidR="00BC390A">
        <w:t xml:space="preserve">Figura </w:t>
      </w:r>
      <w:r w:rsidR="00BC390A">
        <w:rPr>
          <w:noProof/>
        </w:rPr>
        <w:t>5</w:t>
      </w:r>
      <w:r w:rsidR="00BC390A">
        <w:t>.</w:t>
      </w:r>
      <w:r w:rsidR="00BC390A">
        <w:rPr>
          <w:noProof/>
        </w:rPr>
        <w:t>5</w:t>
      </w:r>
      <w:r w:rsidR="00C50B41">
        <w:fldChar w:fldCharType="end"/>
      </w:r>
      <w:r w:rsidR="00D33578">
        <w:t>.</w:t>
      </w:r>
    </w:p>
    <w:p w14:paraId="45EB41E7" w14:textId="77777777" w:rsidR="00982FF1" w:rsidRDefault="00982FF1" w:rsidP="00982FF1">
      <w:pPr>
        <w:pStyle w:val="Texto-ABNT"/>
      </w:pPr>
    </w:p>
    <w:p w14:paraId="40501CA7" w14:textId="77777777" w:rsidR="006C169E" w:rsidRDefault="00D33578" w:rsidP="006C169E">
      <w:pPr>
        <w:keepNext/>
        <w:jc w:val="center"/>
      </w:pPr>
      <w:r w:rsidRPr="00B96CFB">
        <w:rPr>
          <w:rFonts w:ascii="Times New Roman" w:hAnsi="Times New Roman" w:cs="Times New Roman"/>
          <w:bCs/>
          <w:noProof/>
          <w:sz w:val="24"/>
          <w:szCs w:val="24"/>
        </w:rPr>
        <w:lastRenderedPageBreak/>
        <w:drawing>
          <wp:inline distT="0" distB="0" distL="0" distR="0" wp14:anchorId="3566494B" wp14:editId="4320CD36">
            <wp:extent cx="2570672" cy="2166297"/>
            <wp:effectExtent l="0" t="0" r="1270" b="5715"/>
            <wp:docPr id="46" name="Imagem 46"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Gráfico&#10;&#10;Descrição gerada automaticamente"/>
                    <pic:cNvPicPr/>
                  </pic:nvPicPr>
                  <pic:blipFill>
                    <a:blip r:embed="rId46"/>
                    <a:stretch>
                      <a:fillRect/>
                    </a:stretch>
                  </pic:blipFill>
                  <pic:spPr>
                    <a:xfrm>
                      <a:off x="0" y="0"/>
                      <a:ext cx="2592304" cy="2184527"/>
                    </a:xfrm>
                    <a:prstGeom prst="rect">
                      <a:avLst/>
                    </a:prstGeom>
                  </pic:spPr>
                </pic:pic>
              </a:graphicData>
            </a:graphic>
          </wp:inline>
        </w:drawing>
      </w:r>
    </w:p>
    <w:p w14:paraId="3233E74E" w14:textId="10783D06" w:rsidR="00D33578" w:rsidRDefault="006C169E" w:rsidP="006C169E">
      <w:pPr>
        <w:pStyle w:val="EstiloLegenda-ABNT"/>
        <w:rPr>
          <w:rFonts w:cs="Times New Roman"/>
          <w:bCs/>
          <w:szCs w:val="24"/>
        </w:rPr>
      </w:pPr>
      <w:bookmarkStart w:id="596" w:name="_Ref85644939"/>
      <w:bookmarkStart w:id="597" w:name="_Toc86757885"/>
      <w:r>
        <w:t xml:space="preserve">Figura </w:t>
      </w:r>
      <w:fldSimple w:instr=" STYLEREF 1 \s ">
        <w:r w:rsidR="00BC390A">
          <w:rPr>
            <w:noProof/>
          </w:rPr>
          <w:t>5</w:t>
        </w:r>
      </w:fldSimple>
      <w:r w:rsidR="00860EBD">
        <w:t>.</w:t>
      </w:r>
      <w:fldSimple w:instr=" SEQ Figura \* ARABIC \s 1 ">
        <w:r w:rsidR="00BC390A">
          <w:rPr>
            <w:noProof/>
          </w:rPr>
          <w:t>5</w:t>
        </w:r>
      </w:fldSimple>
      <w:bookmarkEnd w:id="596"/>
      <w:r>
        <w:t xml:space="preserve">: </w:t>
      </w:r>
      <w:r w:rsidRPr="00903EA1">
        <w:t>FFT dos canais A0 e A1</w:t>
      </w:r>
      <w:bookmarkEnd w:id="597"/>
    </w:p>
    <w:p w14:paraId="21843436" w14:textId="667D3B04" w:rsidR="00343FFF" w:rsidRDefault="00343FFF" w:rsidP="00D33578"/>
    <w:p w14:paraId="6D4DFF96" w14:textId="7B81398E" w:rsidR="00237194" w:rsidRDefault="00237194" w:rsidP="00237194">
      <w:pPr>
        <w:pStyle w:val="Ttulo3"/>
      </w:pPr>
      <w:bookmarkStart w:id="598" w:name="_Toc86757952"/>
      <w:r>
        <w:t>Teste usando sinais recebidos pelos microfones</w:t>
      </w:r>
      <w:bookmarkEnd w:id="598"/>
    </w:p>
    <w:p w14:paraId="733EB1DD" w14:textId="23A47B7A" w:rsidR="00512871" w:rsidRDefault="0030232A" w:rsidP="0030232A">
      <w:pPr>
        <w:pStyle w:val="Texto-ABNT"/>
        <w:rPr>
          <w:ins w:id="599" w:author="Ricardo Zelenovsky" w:date="2021-11-03T15:23:00Z"/>
        </w:rPr>
      </w:pPr>
      <w:r>
        <w:tab/>
      </w:r>
      <w:r w:rsidRPr="0030232A">
        <w:t>Esse teste se baseou em enviar</w:t>
      </w:r>
      <w:ins w:id="600" w:author="Ricardo Zelenovsky" w:date="2021-11-03T15:22:00Z">
        <w:r w:rsidR="00512871">
          <w:t xml:space="preserve"> para o</w:t>
        </w:r>
      </w:ins>
      <w:r w:rsidRPr="0030232A">
        <w:t xml:space="preserve"> </w:t>
      </w:r>
      <w:ins w:id="601" w:author="Ricardo Zelenovsky" w:date="2021-11-03T15:22:00Z">
        <w:r w:rsidR="00512871" w:rsidRPr="0030232A">
          <w:t xml:space="preserve">MATLAB, </w:t>
        </w:r>
      </w:ins>
      <w:r w:rsidRPr="0030232A">
        <w:t xml:space="preserve">o sinal </w:t>
      </w:r>
      <w:ins w:id="602" w:author="Ricardo Zelenovsky" w:date="2021-11-03T15:22:00Z">
        <w:r w:rsidR="00512871">
          <w:t xml:space="preserve">gerado quando não se apresentava </w:t>
        </w:r>
      </w:ins>
      <w:ins w:id="603" w:author="Ricardo Zelenovsky" w:date="2021-11-03T15:23:00Z">
        <w:r w:rsidR="00512871">
          <w:t>sinal aos microfones, ou seja, com os microfones em silencia.</w:t>
        </w:r>
      </w:ins>
    </w:p>
    <w:p w14:paraId="2789E629" w14:textId="4C59948B" w:rsidR="00237194" w:rsidDel="00512871" w:rsidRDefault="0030232A" w:rsidP="0030232A">
      <w:pPr>
        <w:pStyle w:val="Texto-ABNT"/>
        <w:rPr>
          <w:del w:id="604" w:author="Ricardo Zelenovsky" w:date="2021-11-03T15:23:00Z"/>
        </w:rPr>
      </w:pPr>
      <w:del w:id="605" w:author="Ricardo Zelenovsky" w:date="2021-11-03T15:23:00Z">
        <w:r w:rsidRPr="0030232A" w:rsidDel="00512871">
          <w:delText xml:space="preserve">captado pelos microfones ao </w:delText>
        </w:r>
      </w:del>
      <w:del w:id="606" w:author="Ricardo Zelenovsky" w:date="2021-11-03T15:22:00Z">
        <w:r w:rsidRPr="0030232A" w:rsidDel="00512871">
          <w:delText xml:space="preserve">MATLAB, </w:delText>
        </w:r>
      </w:del>
      <w:del w:id="607" w:author="Ricardo Zelenovsky" w:date="2021-11-03T15:23:00Z">
        <w:r w:rsidRPr="0030232A" w:rsidDel="00512871">
          <w:delText>sem que a fonte sonora não esteja emitindo nenhum som</w:delText>
        </w:r>
        <w:r w:rsidDel="00512871">
          <w:delText>.</w:delText>
        </w:r>
      </w:del>
    </w:p>
    <w:p w14:paraId="46A6870C" w14:textId="471B0448" w:rsidR="0030232A" w:rsidRDefault="0030232A" w:rsidP="0030232A">
      <w:pPr>
        <w:pStyle w:val="Texto-ABNT"/>
      </w:pPr>
      <w:r>
        <w:tab/>
        <w:t>D</w:t>
      </w:r>
      <w:ins w:id="608" w:author="Ricardo Zelenovsky" w:date="2021-11-03T15:23:00Z">
        <w:r w:rsidR="00512871">
          <w:t>o</w:t>
        </w:r>
      </w:ins>
      <w:del w:id="609" w:author="Ricardo Zelenovsky" w:date="2021-11-03T15:23:00Z">
        <w:r w:rsidDel="00512871">
          <w:delText>e</w:delText>
        </w:r>
      </w:del>
      <w:r>
        <w:t xml:space="preserve"> modo como foi configurado o circuito de baterias e a forma de ligação aos microfones, a tensão de saída seria em torno de 3V. Vale ressaltar que para ter exatamente esses 3V, as baterias de 1,5V t</w:t>
      </w:r>
      <w:ins w:id="610" w:author="Ricardo Zelenovsky" w:date="2021-11-03T15:23:00Z">
        <w:r w:rsidR="00546331">
          <w:t>ê</w:t>
        </w:r>
      </w:ins>
      <w:del w:id="611" w:author="Ricardo Zelenovsky" w:date="2021-11-03T15:23:00Z">
        <w:r w:rsidDel="00546331">
          <w:delText>e</w:delText>
        </w:r>
      </w:del>
      <w:r>
        <w:t>m que estar novas</w:t>
      </w:r>
      <w:ins w:id="612" w:author="Ricardo Zelenovsky" w:date="2021-11-03T15:23:00Z">
        <w:r w:rsidR="00546331">
          <w:t xml:space="preserve">. No </w:t>
        </w:r>
      </w:ins>
      <w:del w:id="613" w:author="Ricardo Zelenovsky" w:date="2021-11-03T15:23:00Z">
        <w:r w:rsidR="001B22C6" w:rsidDel="00546331">
          <w:delText xml:space="preserve">, no </w:delText>
        </w:r>
      </w:del>
      <w:ins w:id="614" w:author="Ricardo Zelenovsky" w:date="2021-11-03T15:23:00Z">
        <w:r w:rsidR="00546331">
          <w:t xml:space="preserve">presente </w:t>
        </w:r>
      </w:ins>
      <w:del w:id="615" w:author="Ricardo Zelenovsky" w:date="2021-11-03T15:23:00Z">
        <w:r w:rsidR="001B22C6" w:rsidDel="00546331">
          <w:delText xml:space="preserve">meu </w:delText>
        </w:r>
      </w:del>
      <w:r w:rsidR="001B22C6">
        <w:t>caso ela</w:t>
      </w:r>
      <w:ins w:id="616" w:author="Ricardo Zelenovsky" w:date="2021-11-03T15:23:00Z">
        <w:r w:rsidR="00546331">
          <w:t>s</w:t>
        </w:r>
      </w:ins>
      <w:r w:rsidR="001B22C6">
        <w:t xml:space="preserve"> já estava</w:t>
      </w:r>
      <w:ins w:id="617" w:author="Ricardo Zelenovsky" w:date="2021-11-03T15:24:00Z">
        <w:r w:rsidR="00546331">
          <w:t>m</w:t>
        </w:r>
      </w:ins>
      <w:r w:rsidR="001B22C6">
        <w:t xml:space="preserve"> um pouco usadas </w:t>
      </w:r>
      <w:ins w:id="618" w:author="Ricardo Zelenovsky" w:date="2021-11-03T15:24:00Z">
        <w:r w:rsidR="00546331">
          <w:t xml:space="preserve">o que </w:t>
        </w:r>
        <w:r w:rsidR="00DC4506">
          <w:t xml:space="preserve">resultou em uma </w:t>
        </w:r>
      </w:ins>
      <w:del w:id="619" w:author="Ricardo Zelenovsky" w:date="2021-11-03T15:24:00Z">
        <w:r w:rsidR="001B22C6" w:rsidDel="00DC4506">
          <w:delText xml:space="preserve">e teve efeito no resultado da </w:delText>
        </w:r>
      </w:del>
      <w:r w:rsidR="001B22C6">
        <w:t xml:space="preserve">tensão </w:t>
      </w:r>
      <w:del w:id="620" w:author="Ricardo Zelenovsky" w:date="2021-11-03T15:24:00Z">
        <w:r w:rsidR="001B22C6" w:rsidDel="00DC4506">
          <w:delText>de saída</w:delText>
        </w:r>
      </w:del>
      <w:ins w:id="621" w:author="Ricardo Zelenovsky" w:date="2021-11-03T15:24:00Z">
        <w:r w:rsidR="00DC4506">
          <w:t>um pouco mais baixa</w:t>
        </w:r>
        <w:r w:rsidR="00DC4506" w:rsidRPr="00DC4506">
          <w:t xml:space="preserve"> </w:t>
        </w:r>
        <w:r w:rsidR="00DC4506">
          <w:t>na saída</w:t>
        </w:r>
      </w:ins>
      <w:r w:rsidR="001B22C6">
        <w:t>, mas nada que tire a capacidade de realização e averiguação desse teste.</w:t>
      </w:r>
    </w:p>
    <w:p w14:paraId="378AF2D9" w14:textId="52B4626F" w:rsidR="001B22C6" w:rsidRDefault="001B22C6" w:rsidP="0030232A">
      <w:pPr>
        <w:pStyle w:val="Texto-ABNT"/>
      </w:pPr>
      <w:r>
        <w:tab/>
        <w:t>Sendo assim, ao passar pelo divisor resistivo, a tensão de saída do microfone deve ser em torno de 1,5V pelo fato dos dois resistores terem os mesmos valores. Na</w:t>
      </w:r>
      <w:r w:rsidR="00D03EC3">
        <w:t xml:space="preserve"> </w:t>
      </w:r>
      <w:r w:rsidR="00D03EC3">
        <w:fldChar w:fldCharType="begin"/>
      </w:r>
      <w:r w:rsidR="00D03EC3">
        <w:instrText xml:space="preserve"> REF _Ref85644968 \h </w:instrText>
      </w:r>
      <w:r w:rsidR="00D03EC3">
        <w:fldChar w:fldCharType="separate"/>
      </w:r>
      <w:r w:rsidR="00BC390A">
        <w:t xml:space="preserve">Figura </w:t>
      </w:r>
      <w:r w:rsidR="00BC390A">
        <w:rPr>
          <w:noProof/>
        </w:rPr>
        <w:t>5</w:t>
      </w:r>
      <w:r w:rsidR="00BC390A">
        <w:t>.</w:t>
      </w:r>
      <w:r w:rsidR="00BC390A">
        <w:rPr>
          <w:noProof/>
        </w:rPr>
        <w:t>6</w:t>
      </w:r>
      <w:r w:rsidR="00D03EC3">
        <w:fldChar w:fldCharType="end"/>
      </w:r>
      <w:r w:rsidR="001B2E0D">
        <w:t>, a tensão resultante foi de 1,33 V, fato comentado no parágrafo anterior.</w:t>
      </w:r>
    </w:p>
    <w:p w14:paraId="73517618" w14:textId="172C6F6E" w:rsidR="001B22C6" w:rsidRDefault="001B22C6" w:rsidP="0030232A">
      <w:pPr>
        <w:pStyle w:val="Texto-ABNT"/>
      </w:pPr>
    </w:p>
    <w:p w14:paraId="41DEC11F" w14:textId="77777777" w:rsidR="006C169E" w:rsidRDefault="001B22C6" w:rsidP="006C169E">
      <w:pPr>
        <w:pStyle w:val="Texto-ABNT"/>
        <w:keepNext/>
        <w:jc w:val="center"/>
      </w:pPr>
      <w:r>
        <w:rPr>
          <w:noProof/>
        </w:rPr>
        <w:lastRenderedPageBreak/>
        <w:drawing>
          <wp:inline distT="0" distB="0" distL="0" distR="0" wp14:anchorId="4F7288AC" wp14:editId="68B49B86">
            <wp:extent cx="2777706" cy="1733502"/>
            <wp:effectExtent l="0" t="0" r="3810" b="635"/>
            <wp:docPr id="9" name="Imagem 9" descr="Imagem de jogo de vídeo game&#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Imagem de jogo de vídeo game&#10;&#10;Descrição gerada automaticamente com confiança baixa"/>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93968" cy="1743650"/>
                    </a:xfrm>
                    <a:prstGeom prst="rect">
                      <a:avLst/>
                    </a:prstGeom>
                  </pic:spPr>
                </pic:pic>
              </a:graphicData>
            </a:graphic>
          </wp:inline>
        </w:drawing>
      </w:r>
    </w:p>
    <w:p w14:paraId="1EBB9A6B" w14:textId="05D8307F" w:rsidR="001B22C6" w:rsidRDefault="006C169E" w:rsidP="006C169E">
      <w:pPr>
        <w:pStyle w:val="EstiloLegenda-ABNT"/>
      </w:pPr>
      <w:bookmarkStart w:id="622" w:name="_Ref85644968"/>
      <w:bookmarkStart w:id="623" w:name="_Toc86757886"/>
      <w:r>
        <w:t xml:space="preserve">Figura </w:t>
      </w:r>
      <w:fldSimple w:instr=" STYLEREF 1 \s ">
        <w:r w:rsidR="00BC390A">
          <w:rPr>
            <w:noProof/>
          </w:rPr>
          <w:t>5</w:t>
        </w:r>
      </w:fldSimple>
      <w:r w:rsidR="00860EBD">
        <w:t>.</w:t>
      </w:r>
      <w:fldSimple w:instr=" SEQ Figura \* ARABIC \s 1 ">
        <w:r w:rsidR="00BC390A">
          <w:rPr>
            <w:noProof/>
          </w:rPr>
          <w:t>6</w:t>
        </w:r>
      </w:fldSimple>
      <w:bookmarkEnd w:id="622"/>
      <w:r>
        <w:t xml:space="preserve">: </w:t>
      </w:r>
      <w:r w:rsidRPr="00F461A1">
        <w:t>Tensão no pino P6.1 com referência à terra do MSP430</w:t>
      </w:r>
      <w:bookmarkEnd w:id="623"/>
    </w:p>
    <w:p w14:paraId="6461BDB1" w14:textId="77777777" w:rsidR="006C169E" w:rsidRDefault="006C169E" w:rsidP="0030232A">
      <w:pPr>
        <w:pStyle w:val="Texto-ABNT"/>
      </w:pPr>
    </w:p>
    <w:p w14:paraId="7AD0CD05" w14:textId="717AEE86" w:rsidR="001B22C6" w:rsidDel="00DC4506" w:rsidRDefault="001B2E0D" w:rsidP="0030232A">
      <w:pPr>
        <w:pStyle w:val="Texto-ABNT"/>
        <w:rPr>
          <w:del w:id="624" w:author="Ricardo Zelenovsky" w:date="2021-11-03T15:25:00Z"/>
        </w:rPr>
      </w:pPr>
      <w:r>
        <w:tab/>
      </w:r>
      <w:ins w:id="625" w:author="Ricardo Zelenovsky" w:date="2021-11-03T15:25:00Z">
        <w:r w:rsidR="00DC4506">
          <w:t xml:space="preserve">O </w:t>
        </w:r>
      </w:ins>
      <w:del w:id="626" w:author="Ricardo Zelenovsky" w:date="2021-11-03T15:25:00Z">
        <w:r w:rsidDel="00DC4506">
          <w:delText xml:space="preserve">Pelo </w:delText>
        </w:r>
      </w:del>
      <w:r>
        <w:t xml:space="preserve">conversor analógico digital </w:t>
      </w:r>
      <w:ins w:id="627" w:author="Ricardo Zelenovsky" w:date="2021-11-03T15:25:00Z">
        <w:r w:rsidR="00DC4506">
          <w:t xml:space="preserve">está </w:t>
        </w:r>
      </w:ins>
      <w:del w:id="628" w:author="Ricardo Zelenovsky" w:date="2021-11-03T15:25:00Z">
        <w:r w:rsidDel="00DC4506">
          <w:delText xml:space="preserve">ter sido </w:delText>
        </w:r>
      </w:del>
      <w:r>
        <w:t>configurado para atuar com 12 bits, a faixa de valores ser</w:t>
      </w:r>
      <w:ins w:id="629" w:author="Ricardo Zelenovsky" w:date="2021-11-03T15:25:00Z">
        <w:r w:rsidR="00DC4506">
          <w:t>á</w:t>
        </w:r>
      </w:ins>
      <w:del w:id="630" w:author="Ricardo Zelenovsky" w:date="2021-11-03T15:25:00Z">
        <w:r w:rsidDel="00DC4506">
          <w:delText>ão</w:delText>
        </w:r>
      </w:del>
      <w:r>
        <w:t xml:space="preserve"> de 0 a 4095. Sendo 0 V referente a 0 e 3,3 V referente a 4095 para a conversão.</w:t>
      </w:r>
      <w:ins w:id="631" w:author="Ricardo Zelenovsky" w:date="2021-11-03T15:25:00Z">
        <w:r w:rsidR="00DC4506">
          <w:t xml:space="preserve"> </w:t>
        </w:r>
      </w:ins>
    </w:p>
    <w:p w14:paraId="19AC682D" w14:textId="77777777" w:rsidR="00D4013F" w:rsidRDefault="001B2E0D" w:rsidP="0030232A">
      <w:pPr>
        <w:pStyle w:val="Texto-ABNT"/>
        <w:rPr>
          <w:ins w:id="632" w:author="Ricardo Zelenovsky" w:date="2021-11-03T15:28:00Z"/>
        </w:rPr>
      </w:pPr>
      <w:del w:id="633" w:author="Ricardo Zelenovsky" w:date="2021-11-03T15:25:00Z">
        <w:r w:rsidDel="00DC4506">
          <w:tab/>
        </w:r>
      </w:del>
      <w:r>
        <w:t>Com regra de 3 e utilizando o valor de 1,33 V</w:t>
      </w:r>
      <w:ins w:id="634" w:author="Ricardo Zelenovsky" w:date="2021-11-03T15:25:00Z">
        <w:r w:rsidR="00DC4506">
          <w:t xml:space="preserve"> como entrada</w:t>
        </w:r>
      </w:ins>
      <w:r>
        <w:t>, o valor resultante para a conversão será de 1650,4. Na</w:t>
      </w:r>
      <w:r w:rsidR="00D03EC3">
        <w:t xml:space="preserve"> </w:t>
      </w:r>
      <w:r w:rsidR="00D03EC3">
        <w:fldChar w:fldCharType="begin"/>
      </w:r>
      <w:r w:rsidR="00D03EC3">
        <w:instrText xml:space="preserve"> REF _Ref85644987 \h </w:instrText>
      </w:r>
      <w:r w:rsidR="00D03EC3">
        <w:fldChar w:fldCharType="separate"/>
      </w:r>
      <w:r w:rsidR="00BC390A">
        <w:t xml:space="preserve">Figura </w:t>
      </w:r>
      <w:r w:rsidR="00BC390A">
        <w:rPr>
          <w:noProof/>
        </w:rPr>
        <w:t>5</w:t>
      </w:r>
      <w:r w:rsidR="00BC390A">
        <w:t>.</w:t>
      </w:r>
      <w:r w:rsidR="00BC390A">
        <w:rPr>
          <w:noProof/>
        </w:rPr>
        <w:t>7</w:t>
      </w:r>
      <w:r w:rsidR="00D03EC3">
        <w:fldChar w:fldCharType="end"/>
      </w:r>
      <w:r w:rsidR="00FA6B70">
        <w:t xml:space="preserve">, vemos que é </w:t>
      </w:r>
      <w:ins w:id="635" w:author="Ricardo Zelenovsky" w:date="2021-11-03T15:26:00Z">
        <w:r w:rsidR="00D4013F">
          <w:t>resultado entregue pelo ADC está muito próximo do que seria esperado. É claro</w:t>
        </w:r>
      </w:ins>
      <w:ins w:id="636" w:author="Ricardo Zelenovsky" w:date="2021-11-03T15:27:00Z">
        <w:r w:rsidR="00D4013F">
          <w:t xml:space="preserve">, existe bastante ruído </w:t>
        </w:r>
      </w:ins>
      <w:ins w:id="637" w:author="Ricardo Zelenovsky" w:date="2021-11-03T15:28:00Z">
        <w:r w:rsidR="00D4013F">
          <w:t>já que não se aplicou sinal aos microfones.</w:t>
        </w:r>
      </w:ins>
    </w:p>
    <w:p w14:paraId="0E89DA4B" w14:textId="3DD31FEC" w:rsidR="001B2E0D" w:rsidDel="00D4013F" w:rsidRDefault="00FA6B70" w:rsidP="0030232A">
      <w:pPr>
        <w:pStyle w:val="Texto-ABNT"/>
        <w:rPr>
          <w:del w:id="638" w:author="Ricardo Zelenovsky" w:date="2021-11-03T15:28:00Z"/>
        </w:rPr>
      </w:pPr>
      <w:del w:id="639" w:author="Ricardo Zelenovsky" w:date="2021-11-03T15:28:00Z">
        <w:r w:rsidDel="00D4013F">
          <w:delText>exatamente esse o valor que foi convertido para todo o sinal pelo conversor</w:delText>
        </w:r>
        <w:r w:rsidR="00F53358" w:rsidDel="00D4013F">
          <w:delText xml:space="preserve"> com adicional de ruído</w:delText>
        </w:r>
        <w:r w:rsidDel="00D4013F">
          <w:delText>.</w:delText>
        </w:r>
      </w:del>
    </w:p>
    <w:p w14:paraId="6AA1DF54" w14:textId="77777777" w:rsidR="001B2E0D" w:rsidRPr="0030232A" w:rsidRDefault="001B2E0D" w:rsidP="0030232A">
      <w:pPr>
        <w:pStyle w:val="Texto-ABNT"/>
      </w:pPr>
    </w:p>
    <w:p w14:paraId="157DD394" w14:textId="77777777" w:rsidR="006C169E" w:rsidRDefault="0030232A" w:rsidP="006C169E">
      <w:pPr>
        <w:pStyle w:val="Texto-ABNT"/>
        <w:keepNext/>
        <w:jc w:val="center"/>
      </w:pPr>
      <w:r w:rsidRPr="0030232A">
        <w:rPr>
          <w:noProof/>
        </w:rPr>
        <w:drawing>
          <wp:inline distT="0" distB="0" distL="0" distR="0" wp14:anchorId="23FB8140" wp14:editId="78F8FFFA">
            <wp:extent cx="2716015" cy="2038230"/>
            <wp:effectExtent l="0" t="0" r="8255" b="635"/>
            <wp:docPr id="8" name="Imagem 8" descr="Gráfico, Gráfico de bar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Gráfico, Gráfico de barras&#10;&#10;Descrição gerada automaticamente"/>
                    <pic:cNvPicPr/>
                  </pic:nvPicPr>
                  <pic:blipFill>
                    <a:blip r:embed="rId48"/>
                    <a:stretch>
                      <a:fillRect/>
                    </a:stretch>
                  </pic:blipFill>
                  <pic:spPr>
                    <a:xfrm>
                      <a:off x="0" y="0"/>
                      <a:ext cx="2742670" cy="2058233"/>
                    </a:xfrm>
                    <a:prstGeom prst="rect">
                      <a:avLst/>
                    </a:prstGeom>
                  </pic:spPr>
                </pic:pic>
              </a:graphicData>
            </a:graphic>
          </wp:inline>
        </w:drawing>
      </w:r>
    </w:p>
    <w:p w14:paraId="7AA350C4" w14:textId="3A09CFF0" w:rsidR="0030232A" w:rsidRPr="00237194" w:rsidRDefault="006C169E" w:rsidP="006C169E">
      <w:pPr>
        <w:pStyle w:val="EstiloLegenda-ABNT"/>
      </w:pPr>
      <w:bookmarkStart w:id="640" w:name="_Ref85644987"/>
      <w:bookmarkStart w:id="641" w:name="_Toc86757887"/>
      <w:r>
        <w:t xml:space="preserve">Figura </w:t>
      </w:r>
      <w:fldSimple w:instr=" STYLEREF 1 \s ">
        <w:r w:rsidR="00BC390A">
          <w:rPr>
            <w:noProof/>
          </w:rPr>
          <w:t>5</w:t>
        </w:r>
      </w:fldSimple>
      <w:r w:rsidR="00860EBD">
        <w:t>.</w:t>
      </w:r>
      <w:fldSimple w:instr=" SEQ Figura \* ARABIC \s 1 ">
        <w:r w:rsidR="00BC390A">
          <w:rPr>
            <w:noProof/>
          </w:rPr>
          <w:t>7</w:t>
        </w:r>
      </w:fldSimple>
      <w:bookmarkEnd w:id="640"/>
      <w:r>
        <w:t xml:space="preserve">: </w:t>
      </w:r>
      <w:r w:rsidRPr="00A73F5F">
        <w:t xml:space="preserve">Sinal </w:t>
      </w:r>
      <w:ins w:id="642" w:author="Ricardo Zelenovsky" w:date="2021-11-03T15:28:00Z">
        <w:r w:rsidR="00B611FA">
          <w:t xml:space="preserve">entregue pelo ADC quando </w:t>
        </w:r>
      </w:ins>
      <w:del w:id="643" w:author="Ricardo Zelenovsky" w:date="2021-11-03T15:28:00Z">
        <w:r w:rsidRPr="00A73F5F" w:rsidDel="00B611FA">
          <w:delText>d</w:delText>
        </w:r>
      </w:del>
      <w:r w:rsidRPr="00A73F5F">
        <w:t xml:space="preserve">os microfones </w:t>
      </w:r>
      <w:ins w:id="644" w:author="Ricardo Zelenovsky" w:date="2021-11-03T15:28:00Z">
        <w:r w:rsidR="00B611FA">
          <w:t>estão em silêncio</w:t>
        </w:r>
      </w:ins>
      <w:del w:id="645" w:author="Ricardo Zelenovsky" w:date="2021-11-03T15:28:00Z">
        <w:r w:rsidRPr="00A73F5F" w:rsidDel="00B611FA">
          <w:delText>sem captar som</w:delText>
        </w:r>
      </w:del>
      <w:bookmarkEnd w:id="641"/>
    </w:p>
    <w:p w14:paraId="6F304277" w14:textId="15D18266" w:rsidR="000F33CD" w:rsidRDefault="000F33CD" w:rsidP="00237194">
      <w:pPr>
        <w:pStyle w:val="Ttulo2"/>
      </w:pPr>
      <w:bookmarkStart w:id="646" w:name="_Toc86757953"/>
      <w:r>
        <w:t xml:space="preserve">Teste </w:t>
      </w:r>
      <w:r w:rsidRPr="00B96CFB">
        <w:t>da captação dos microfones</w:t>
      </w:r>
      <w:bookmarkEnd w:id="646"/>
    </w:p>
    <w:p w14:paraId="34CEC42C" w14:textId="787B9633" w:rsidR="000F33CD" w:rsidRDefault="000F33CD" w:rsidP="000F33CD">
      <w:pPr>
        <w:pStyle w:val="Texto-ABNT"/>
      </w:pPr>
      <w:r>
        <w:rPr>
          <w:b/>
        </w:rPr>
        <w:tab/>
      </w:r>
      <w:r>
        <w:t xml:space="preserve">Para o teste da captação dos microfones, foi usado um celular como fonte sonora </w:t>
      </w:r>
      <w:del w:id="647" w:author="Ricardo Zelenovsky" w:date="2021-11-03T15:28:00Z">
        <w:r w:rsidDel="00964A58">
          <w:delText xml:space="preserve">pelo </w:delText>
        </w:r>
      </w:del>
      <w:ins w:id="648" w:author="Ricardo Zelenovsky" w:date="2021-11-03T15:28:00Z">
        <w:r w:rsidR="00964A58">
          <w:t>rodando</w:t>
        </w:r>
      </w:ins>
      <w:ins w:id="649" w:author="Ricardo Zelenovsky" w:date="2021-11-03T15:29:00Z">
        <w:r w:rsidR="00964A58">
          <w:t xml:space="preserve"> o</w:t>
        </w:r>
      </w:ins>
      <w:ins w:id="650" w:author="Ricardo Zelenovsky" w:date="2021-11-03T15:28:00Z">
        <w:r w:rsidR="00964A58">
          <w:t xml:space="preserve"> </w:t>
        </w:r>
      </w:ins>
      <w:r>
        <w:t xml:space="preserve">aplicativo chamado </w:t>
      </w:r>
      <w:proofErr w:type="spellStart"/>
      <w:r w:rsidRPr="00C72485">
        <w:rPr>
          <w:i/>
          <w:iCs/>
        </w:rPr>
        <w:t>Tone</w:t>
      </w:r>
      <w:proofErr w:type="spellEnd"/>
      <w:r w:rsidRPr="00C72485">
        <w:rPr>
          <w:i/>
          <w:iCs/>
        </w:rPr>
        <w:t xml:space="preserve"> </w:t>
      </w:r>
      <w:proofErr w:type="spellStart"/>
      <w:r w:rsidRPr="00C72485">
        <w:rPr>
          <w:i/>
          <w:iCs/>
        </w:rPr>
        <w:t>Generator</w:t>
      </w:r>
      <w:proofErr w:type="spellEnd"/>
      <w:r w:rsidRPr="00C72485">
        <w:rPr>
          <w:i/>
          <w:iCs/>
        </w:rPr>
        <w:t xml:space="preserve">: </w:t>
      </w:r>
      <w:proofErr w:type="spellStart"/>
      <w:r w:rsidRPr="00C72485">
        <w:rPr>
          <w:i/>
          <w:iCs/>
        </w:rPr>
        <w:t>Audio</w:t>
      </w:r>
      <w:proofErr w:type="spellEnd"/>
      <w:r w:rsidRPr="00C72485">
        <w:rPr>
          <w:i/>
          <w:iCs/>
        </w:rPr>
        <w:t xml:space="preserve"> </w:t>
      </w:r>
      <w:proofErr w:type="spellStart"/>
      <w:r w:rsidRPr="00C72485">
        <w:rPr>
          <w:i/>
          <w:iCs/>
        </w:rPr>
        <w:t>Sound</w:t>
      </w:r>
      <w:proofErr w:type="spellEnd"/>
      <w:r w:rsidRPr="00C72485">
        <w:rPr>
          <w:i/>
          <w:iCs/>
        </w:rPr>
        <w:t xml:space="preserve"> Hz</w:t>
      </w:r>
      <w:r>
        <w:rPr>
          <w:rStyle w:val="Refdenotaderodap"/>
          <w:i/>
          <w:iCs/>
        </w:rPr>
        <w:footnoteReference w:id="8"/>
      </w:r>
      <w:r>
        <w:t xml:space="preserve">. Foi necessário a averiguação dessa fonte para saber se representava fielmente o sinal que estava configurado no aplicativo, e </w:t>
      </w:r>
      <w:r>
        <w:lastRenderedPageBreak/>
        <w:t xml:space="preserve">assim, por meio da funcionalidade do </w:t>
      </w:r>
      <w:proofErr w:type="spellStart"/>
      <w:r>
        <w:t>Matlab</w:t>
      </w:r>
      <w:proofErr w:type="spellEnd"/>
      <w:r>
        <w:t xml:space="preserve">, gravou-se o sinal emitido pelo microfone do computador </w:t>
      </w:r>
      <w:ins w:id="652" w:author="Ricardo Zelenovsky" w:date="2021-11-03T15:29:00Z">
        <w:r w:rsidR="00964A58">
          <w:t xml:space="preserve">onde estava instalado </w:t>
        </w:r>
      </w:ins>
      <w:del w:id="653" w:author="Ricardo Zelenovsky" w:date="2021-11-03T15:29:00Z">
        <w:r w:rsidDel="00964A58">
          <w:delText xml:space="preserve">que continha </w:delText>
        </w:r>
      </w:del>
      <w:r>
        <w:t xml:space="preserve">o </w:t>
      </w:r>
      <w:r w:rsidR="00237194">
        <w:t>MATLAB</w:t>
      </w:r>
      <w:del w:id="654" w:author="Ricardo Zelenovsky" w:date="2021-11-03T15:29:00Z">
        <w:r w:rsidDel="00964A58">
          <w:delText xml:space="preserve"> instalado</w:delText>
        </w:r>
      </w:del>
      <w:r>
        <w:t>.</w:t>
      </w:r>
    </w:p>
    <w:p w14:paraId="474A8AAE" w14:textId="77777777" w:rsidR="000F33CD" w:rsidRPr="000F33CD" w:rsidRDefault="000F33CD" w:rsidP="000F33CD">
      <w:pPr>
        <w:pStyle w:val="Texto-ABNT"/>
      </w:pPr>
    </w:p>
    <w:p w14:paraId="1212F56E" w14:textId="77777777" w:rsidR="006C169E" w:rsidRDefault="000F33CD" w:rsidP="006C169E">
      <w:pPr>
        <w:keepNext/>
        <w:spacing w:before="119"/>
        <w:jc w:val="center"/>
      </w:pPr>
      <w:r w:rsidRPr="0071786C">
        <w:rPr>
          <w:rFonts w:ascii="Times New Roman" w:hAnsi="Times New Roman" w:cs="Times New Roman"/>
          <w:bCs/>
          <w:noProof/>
          <w:sz w:val="24"/>
          <w:szCs w:val="24"/>
        </w:rPr>
        <w:drawing>
          <wp:inline distT="0" distB="0" distL="0" distR="0" wp14:anchorId="06031144" wp14:editId="7D22406E">
            <wp:extent cx="1871980" cy="2383655"/>
            <wp:effectExtent l="0" t="0" r="0" b="0"/>
            <wp:docPr id="24" name="Imagem 2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Texto&#10;&#10;Descrição gerada automaticamente"/>
                    <pic:cNvPicPr/>
                  </pic:nvPicPr>
                  <pic:blipFill>
                    <a:blip r:embed="rId49"/>
                    <a:stretch>
                      <a:fillRect/>
                    </a:stretch>
                  </pic:blipFill>
                  <pic:spPr>
                    <a:xfrm>
                      <a:off x="0" y="0"/>
                      <a:ext cx="1896185" cy="2414475"/>
                    </a:xfrm>
                    <a:prstGeom prst="rect">
                      <a:avLst/>
                    </a:prstGeom>
                  </pic:spPr>
                </pic:pic>
              </a:graphicData>
            </a:graphic>
          </wp:inline>
        </w:drawing>
      </w:r>
    </w:p>
    <w:p w14:paraId="54F14B49" w14:textId="67E0C3D0" w:rsidR="000F33CD" w:rsidRDefault="006C169E" w:rsidP="006C169E">
      <w:pPr>
        <w:pStyle w:val="EstiloLegenda-ABNT"/>
        <w:rPr>
          <w:rFonts w:cs="Times New Roman"/>
          <w:bCs/>
          <w:szCs w:val="24"/>
        </w:rPr>
      </w:pPr>
      <w:bookmarkStart w:id="655" w:name="_Ref85645042"/>
      <w:bookmarkStart w:id="656" w:name="_Toc86757888"/>
      <w:r>
        <w:t xml:space="preserve">Figura </w:t>
      </w:r>
      <w:fldSimple w:instr=" STYLEREF 1 \s ">
        <w:r w:rsidR="00BC390A">
          <w:rPr>
            <w:noProof/>
          </w:rPr>
          <w:t>5</w:t>
        </w:r>
      </w:fldSimple>
      <w:r w:rsidR="00860EBD">
        <w:t>.</w:t>
      </w:r>
      <w:fldSimple w:instr=" SEQ Figura \* ARABIC \s 1 ">
        <w:r w:rsidR="00BC390A">
          <w:rPr>
            <w:noProof/>
          </w:rPr>
          <w:t>8</w:t>
        </w:r>
      </w:fldSimple>
      <w:bookmarkEnd w:id="655"/>
      <w:r>
        <w:t xml:space="preserve">: </w:t>
      </w:r>
      <w:r w:rsidRPr="00B0494B">
        <w:t xml:space="preserve">Código usado no MATLAB para testar o sinal </w:t>
      </w:r>
      <w:ins w:id="657" w:author="Ricardo Zelenovsky" w:date="2021-11-03T15:29:00Z">
        <w:r w:rsidR="00964A58">
          <w:t xml:space="preserve">gerado pelo aplicativo do celular </w:t>
        </w:r>
      </w:ins>
      <w:del w:id="658" w:author="Ricardo Zelenovsky" w:date="2021-11-03T15:29:00Z">
        <w:r w:rsidRPr="00B0494B" w:rsidDel="00964A58">
          <w:delText>da fonte sonora</w:delText>
        </w:r>
      </w:del>
      <w:bookmarkEnd w:id="656"/>
    </w:p>
    <w:p w14:paraId="64DBBE8C" w14:textId="77777777" w:rsidR="00DD1342" w:rsidRDefault="00DD1342" w:rsidP="000F33CD">
      <w:pPr>
        <w:pStyle w:val="Texto-ABNT"/>
      </w:pPr>
    </w:p>
    <w:p w14:paraId="47E21439" w14:textId="77E7D3A7" w:rsidR="000F33CD" w:rsidRDefault="000F33CD" w:rsidP="000F33CD">
      <w:pPr>
        <w:pStyle w:val="Texto-ABNT"/>
      </w:pPr>
      <w:r>
        <w:tab/>
        <w:t xml:space="preserve">A configuração da fonte sonora utilizada foi um sinal senoidal com frequência fundamental de 1000 Hz e não foi necessário se preocupar com a amplitude, já que </w:t>
      </w:r>
      <w:ins w:id="659" w:author="Ricardo Zelenovsky" w:date="2021-11-03T15:30:00Z">
        <w:r w:rsidR="004E1A34">
          <w:t xml:space="preserve">esta é controlada pelo volume do som do celular, sendo que </w:t>
        </w:r>
      </w:ins>
      <w:del w:id="660" w:author="Ricardo Zelenovsky" w:date="2021-11-03T15:30:00Z">
        <w:r w:rsidDel="004E1A34">
          <w:delText xml:space="preserve">muda com a altura do som do celular e </w:delText>
        </w:r>
      </w:del>
      <w:r>
        <w:t>a distância entr</w:t>
      </w:r>
      <w:ins w:id="661" w:author="Ricardo Zelenovsky" w:date="2021-11-03T15:30:00Z">
        <w:r w:rsidR="004E1A34">
          <w:t>e</w:t>
        </w:r>
      </w:ins>
      <w:del w:id="662" w:author="Ricardo Zelenovsky" w:date="2021-11-03T15:30:00Z">
        <w:r w:rsidDel="004E1A34">
          <w:delText>a</w:delText>
        </w:r>
      </w:del>
      <w:r>
        <w:t xml:space="preserve"> </w:t>
      </w:r>
      <w:proofErr w:type="gramStart"/>
      <w:ins w:id="663" w:author="Ricardo Zelenovsky" w:date="2021-11-03T15:30:00Z">
        <w:r w:rsidR="004E1A34">
          <w:t xml:space="preserve">o </w:t>
        </w:r>
      </w:ins>
      <w:r>
        <w:t xml:space="preserve">celular e </w:t>
      </w:r>
      <w:ins w:id="664" w:author="Ricardo Zelenovsky" w:date="2021-11-03T15:31:00Z">
        <w:r w:rsidR="004E1A34">
          <w:t xml:space="preserve">o </w:t>
        </w:r>
      </w:ins>
      <w:r>
        <w:t>microfone</w:t>
      </w:r>
      <w:ins w:id="665" w:author="Ricardo Zelenovsky" w:date="2021-11-03T15:31:00Z">
        <w:r w:rsidR="004E1A34">
          <w:t xml:space="preserve"> altera</w:t>
        </w:r>
        <w:proofErr w:type="gramEnd"/>
        <w:r w:rsidR="004E1A34">
          <w:t xml:space="preserve"> a amplitude do sinal recebido</w:t>
        </w:r>
      </w:ins>
      <w:r>
        <w:t xml:space="preserve">. Pela </w:t>
      </w:r>
      <w:r w:rsidR="00D03EC3">
        <w:fldChar w:fldCharType="begin"/>
      </w:r>
      <w:r w:rsidR="00D03EC3">
        <w:instrText xml:space="preserve"> REF _Ref85645042 \h </w:instrText>
      </w:r>
      <w:r w:rsidR="00D03EC3">
        <w:fldChar w:fldCharType="separate"/>
      </w:r>
      <w:r w:rsidR="00BC390A">
        <w:t xml:space="preserve">Figura </w:t>
      </w:r>
      <w:r w:rsidR="00BC390A">
        <w:rPr>
          <w:noProof/>
        </w:rPr>
        <w:t>5</w:t>
      </w:r>
      <w:r w:rsidR="00BC390A">
        <w:t>.</w:t>
      </w:r>
      <w:r w:rsidR="00BC390A">
        <w:rPr>
          <w:noProof/>
        </w:rPr>
        <w:t>8</w:t>
      </w:r>
      <w:r w:rsidR="00D03EC3">
        <w:fldChar w:fldCharType="end"/>
      </w:r>
      <w:r w:rsidR="00D03EC3">
        <w:t xml:space="preserve"> </w:t>
      </w:r>
      <w:ins w:id="666" w:author="Ricardo Zelenovsky" w:date="2021-11-03T15:31:00Z">
        <w:r w:rsidR="004E1A34">
          <w:t xml:space="preserve">se pode notar </w:t>
        </w:r>
      </w:ins>
      <w:del w:id="667" w:author="Ricardo Zelenovsky" w:date="2021-11-03T15:31:00Z">
        <w:r w:rsidDel="004E1A34">
          <w:delText xml:space="preserve">é notável </w:delText>
        </w:r>
      </w:del>
      <w:r>
        <w:t xml:space="preserve">que a frequência de amostragem configurada para a captação do áudio pelo </w:t>
      </w:r>
      <w:proofErr w:type="spellStart"/>
      <w:r>
        <w:t>Matlab</w:t>
      </w:r>
      <w:proofErr w:type="spellEnd"/>
      <w:r>
        <w:t xml:space="preserve"> foi de 25000 Hz, </w:t>
      </w:r>
      <w:ins w:id="668" w:author="Ricardo Zelenovsky" w:date="2021-11-03T15:32:00Z">
        <w:r w:rsidR="004E1A34">
          <w:t xml:space="preserve">mesma taxa de amostragem que </w:t>
        </w:r>
      </w:ins>
      <w:del w:id="669" w:author="Ricardo Zelenovsky" w:date="2021-11-03T15:32:00Z">
        <w:r w:rsidDel="004E1A34">
          <w:delText xml:space="preserve">valor este que </w:delText>
        </w:r>
      </w:del>
      <w:r>
        <w:t xml:space="preserve">será </w:t>
      </w:r>
      <w:del w:id="670" w:author="Ricardo Zelenovsky" w:date="2021-11-03T15:32:00Z">
        <w:r w:rsidDel="004E1A34">
          <w:delText xml:space="preserve">o mesmo valor para cada microfone que será </w:delText>
        </w:r>
      </w:del>
      <w:r>
        <w:t>usad</w:t>
      </w:r>
      <w:ins w:id="671" w:author="Ricardo Zelenovsky" w:date="2021-11-03T15:32:00Z">
        <w:r w:rsidR="004E1A34">
          <w:t>a</w:t>
        </w:r>
      </w:ins>
      <w:del w:id="672" w:author="Ricardo Zelenovsky" w:date="2021-11-03T15:32:00Z">
        <w:r w:rsidDel="004E1A34">
          <w:delText>o</w:delText>
        </w:r>
      </w:del>
      <w:r>
        <w:t xml:space="preserve"> no trabalho final. </w:t>
      </w:r>
    </w:p>
    <w:p w14:paraId="13BB50E9" w14:textId="0DBBB924" w:rsidR="00CD3D0F" w:rsidRDefault="000F33CD" w:rsidP="00343FFF">
      <w:pPr>
        <w:pStyle w:val="Texto-ABNT"/>
      </w:pPr>
      <w:r>
        <w:tab/>
        <w:t xml:space="preserve">A </w:t>
      </w:r>
      <w:r w:rsidR="00D03EC3">
        <w:fldChar w:fldCharType="begin"/>
      </w:r>
      <w:r w:rsidR="00D03EC3">
        <w:instrText xml:space="preserve"> REF _Ref85645067 \h </w:instrText>
      </w:r>
      <w:r w:rsidR="00D03EC3">
        <w:fldChar w:fldCharType="separate"/>
      </w:r>
      <w:r w:rsidR="00BC390A">
        <w:t xml:space="preserve">Figura </w:t>
      </w:r>
      <w:r w:rsidR="00BC390A">
        <w:rPr>
          <w:noProof/>
        </w:rPr>
        <w:t>5</w:t>
      </w:r>
      <w:r w:rsidR="00BC390A">
        <w:t>.</w:t>
      </w:r>
      <w:r w:rsidR="00BC390A">
        <w:rPr>
          <w:noProof/>
        </w:rPr>
        <w:t>9</w:t>
      </w:r>
      <w:r w:rsidR="00D03EC3">
        <w:fldChar w:fldCharType="end"/>
      </w:r>
      <w:r w:rsidR="00D03EC3">
        <w:t xml:space="preserve"> </w:t>
      </w:r>
      <w:r>
        <w:t xml:space="preserve">é resultado da captação realizada pelo </w:t>
      </w:r>
      <w:proofErr w:type="spellStart"/>
      <w:r>
        <w:t>Matlab</w:t>
      </w:r>
      <w:proofErr w:type="spellEnd"/>
      <w:r>
        <w:t xml:space="preserve"> e podemos confirmar que a envoltória da onda segue fielmente a de uma onda senoidal e que pela FFT do sinal</w:t>
      </w:r>
      <w:r w:rsidR="00343FFF">
        <w:t>,</w:t>
      </w:r>
      <w:r>
        <w:t xml:space="preserve"> também representada </w:t>
      </w:r>
      <w:r w:rsidR="00343FFF">
        <w:t>pel</w:t>
      </w:r>
      <w:r>
        <w:t>a</w:t>
      </w:r>
      <w:r w:rsidR="00D03EC3">
        <w:t xml:space="preserve"> </w:t>
      </w:r>
      <w:r w:rsidR="00D03EC3">
        <w:fldChar w:fldCharType="begin"/>
      </w:r>
      <w:r w:rsidR="00D03EC3">
        <w:instrText xml:space="preserve"> REF _Ref85645067 \h </w:instrText>
      </w:r>
      <w:r w:rsidR="00D03EC3">
        <w:fldChar w:fldCharType="separate"/>
      </w:r>
      <w:r w:rsidR="00BC390A">
        <w:t xml:space="preserve">Figura </w:t>
      </w:r>
      <w:r w:rsidR="00BC390A">
        <w:rPr>
          <w:noProof/>
        </w:rPr>
        <w:t>5</w:t>
      </w:r>
      <w:r w:rsidR="00BC390A">
        <w:t>.</w:t>
      </w:r>
      <w:r w:rsidR="00BC390A">
        <w:rPr>
          <w:noProof/>
        </w:rPr>
        <w:t>9</w:t>
      </w:r>
      <w:r w:rsidR="00D03EC3">
        <w:fldChar w:fldCharType="end"/>
      </w:r>
      <w:r w:rsidR="00343FFF">
        <w:t>,</w:t>
      </w:r>
      <w:r>
        <w:t xml:space="preserve"> de que a frequência fundamental selecionada no aplicativo foi efetivada de forma correta.</w:t>
      </w:r>
    </w:p>
    <w:p w14:paraId="39F4B7CD" w14:textId="6CA3DDFB" w:rsidR="000F33CD" w:rsidRDefault="000F33CD" w:rsidP="000F33CD">
      <w:pPr>
        <w:jc w:val="both"/>
        <w:rPr>
          <w:rFonts w:ascii="Times New Roman" w:hAnsi="Times New Roman" w:cs="Times New Roman"/>
          <w:bCs/>
          <w:sz w:val="24"/>
          <w:szCs w:val="24"/>
        </w:rPr>
      </w:pPr>
    </w:p>
    <w:p w14:paraId="7C98A5E3" w14:textId="77777777" w:rsidR="006C169E" w:rsidRDefault="000F33CD" w:rsidP="006C169E">
      <w:pPr>
        <w:keepNext/>
        <w:jc w:val="center"/>
      </w:pPr>
      <w:r>
        <w:rPr>
          <w:rFonts w:ascii="Times New Roman" w:hAnsi="Times New Roman" w:cs="Times New Roman"/>
          <w:bCs/>
          <w:noProof/>
          <w:sz w:val="24"/>
          <w:szCs w:val="24"/>
        </w:rPr>
        <w:lastRenderedPageBreak/>
        <w:drawing>
          <wp:inline distT="0" distB="0" distL="0" distR="0" wp14:anchorId="46CA024B" wp14:editId="2DB5047E">
            <wp:extent cx="5135526" cy="2539380"/>
            <wp:effectExtent l="0" t="0" r="8255" b="0"/>
            <wp:docPr id="30" name="Imagem 30"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Gráfico&#10;&#10;Descrição gerad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46267" cy="2544691"/>
                    </a:xfrm>
                    <a:prstGeom prst="rect">
                      <a:avLst/>
                    </a:prstGeom>
                  </pic:spPr>
                </pic:pic>
              </a:graphicData>
            </a:graphic>
          </wp:inline>
        </w:drawing>
      </w:r>
    </w:p>
    <w:p w14:paraId="0D6E5807" w14:textId="2B508CE9" w:rsidR="008D3D4E" w:rsidRDefault="006C169E" w:rsidP="006C169E">
      <w:pPr>
        <w:pStyle w:val="EstiloLegenda-ABNT"/>
        <w:rPr>
          <w:bCs/>
        </w:rPr>
      </w:pPr>
      <w:bookmarkStart w:id="673" w:name="_Ref85645067"/>
      <w:bookmarkStart w:id="674" w:name="_Toc86757889"/>
      <w:r>
        <w:t xml:space="preserve">Figura </w:t>
      </w:r>
      <w:fldSimple w:instr=" STYLEREF 1 \s ">
        <w:r w:rsidR="00BC390A">
          <w:rPr>
            <w:noProof/>
          </w:rPr>
          <w:t>5</w:t>
        </w:r>
      </w:fldSimple>
      <w:r w:rsidR="00860EBD">
        <w:t>.</w:t>
      </w:r>
      <w:fldSimple w:instr=" SEQ Figura \* ARABIC \s 1 ">
        <w:r w:rsidR="00BC390A">
          <w:rPr>
            <w:noProof/>
          </w:rPr>
          <w:t>9</w:t>
        </w:r>
      </w:fldSimple>
      <w:bookmarkEnd w:id="673"/>
      <w:r>
        <w:t xml:space="preserve">: </w:t>
      </w:r>
      <w:ins w:id="675" w:author="Ricardo Zelenovsky" w:date="2021-11-03T15:32:00Z">
        <w:r w:rsidR="004E1A34">
          <w:t>Resultado da análise do sina</w:t>
        </w:r>
      </w:ins>
      <w:ins w:id="676" w:author="Ricardo Zelenovsky" w:date="2021-11-03T15:33:00Z">
        <w:r w:rsidR="004E1A34">
          <w:t xml:space="preserve">l gerado pelo aplicativo do celular. Se vê a forma senoidal é confiável e, na direita, que </w:t>
        </w:r>
      </w:ins>
      <w:del w:id="677" w:author="Ricardo Zelenovsky" w:date="2021-11-03T15:33:00Z">
        <w:r w:rsidRPr="00D9058C" w:rsidDel="004E1A34">
          <w:delText xml:space="preserve">Sinal captado pelo MATLAB e </w:delText>
        </w:r>
      </w:del>
      <w:r w:rsidRPr="00D9058C">
        <w:t xml:space="preserve">a FFT </w:t>
      </w:r>
      <w:ins w:id="678" w:author="Ricardo Zelenovsky" w:date="2021-11-03T15:33:00Z">
        <w:r w:rsidR="004E1A34">
          <w:t>indica o valor correto de frequência</w:t>
        </w:r>
      </w:ins>
      <w:del w:id="679" w:author="Ricardo Zelenovsky" w:date="2021-11-03T15:33:00Z">
        <w:r w:rsidRPr="00D9058C" w:rsidDel="004E1A34">
          <w:delText>desse sinal</w:delText>
        </w:r>
      </w:del>
      <w:bookmarkEnd w:id="674"/>
      <w:ins w:id="680" w:author="Ricardo Zelenovsky" w:date="2021-11-03T15:33:00Z">
        <w:r w:rsidR="004E1A34">
          <w:t>.</w:t>
        </w:r>
      </w:ins>
    </w:p>
    <w:p w14:paraId="6AC362B2" w14:textId="092CEF00" w:rsidR="006C169E" w:rsidRDefault="006C169E" w:rsidP="008D3D4E">
      <w:pPr>
        <w:pStyle w:val="Texto-ABNT"/>
      </w:pPr>
    </w:p>
    <w:p w14:paraId="6E4227AC" w14:textId="213038D2" w:rsidR="000F33CD" w:rsidRPr="008D3D4E" w:rsidRDefault="006C169E" w:rsidP="008D3D4E">
      <w:pPr>
        <w:pStyle w:val="Texto-ABNT"/>
      </w:pPr>
      <w:r>
        <w:tab/>
      </w:r>
      <w:r w:rsidR="000F33CD">
        <w:t xml:space="preserve">Com o entendimento que a fonte sonora é uma fonte de qualidade boa, partimos para a análise do teste da captação dos microfones. O teste se baseou em emitir </w:t>
      </w:r>
      <w:ins w:id="681" w:author="Ricardo Zelenovsky" w:date="2021-11-03T15:34:00Z">
        <w:r w:rsidR="001B42B3">
          <w:t>um</w:t>
        </w:r>
      </w:ins>
      <w:del w:id="682" w:author="Ricardo Zelenovsky" w:date="2021-11-03T15:34:00Z">
        <w:r w:rsidR="000F33CD" w:rsidDel="001B42B3">
          <w:delText>o</w:delText>
        </w:r>
      </w:del>
      <w:r w:rsidR="000F33CD">
        <w:t xml:space="preserve"> sinal sonoro pelo celular (celular foi posicionado no centro da distância entre os dois microfones, com a finalidade de obter um sinal sem defasagem entre o canal A0 e canal A1), </w:t>
      </w:r>
      <w:ins w:id="683" w:author="Ricardo Zelenovsky" w:date="2021-11-03T15:34:00Z">
        <w:r w:rsidR="00784F48">
          <w:t xml:space="preserve">e usar </w:t>
        </w:r>
      </w:ins>
      <w:r w:rsidR="000F33CD">
        <w:t xml:space="preserve">o microfone </w:t>
      </w:r>
      <w:ins w:id="684" w:author="Ricardo Zelenovsky" w:date="2021-11-03T15:34:00Z">
        <w:r w:rsidR="00784F48">
          <w:t xml:space="preserve">para </w:t>
        </w:r>
      </w:ins>
      <w:r w:rsidR="000F33CD">
        <w:t>capta</w:t>
      </w:r>
      <w:ins w:id="685" w:author="Ricardo Zelenovsky" w:date="2021-11-03T15:34:00Z">
        <w:r w:rsidR="00784F48">
          <w:t>r</w:t>
        </w:r>
      </w:ins>
      <w:r w:rsidR="000F33CD">
        <w:t xml:space="preserve"> esse sinal </w:t>
      </w:r>
      <w:del w:id="686" w:author="Ricardo Zelenovsky" w:date="2021-11-03T15:34:00Z">
        <w:r w:rsidR="000F33CD" w:rsidDel="00784F48">
          <w:delText xml:space="preserve">que </w:delText>
        </w:r>
      </w:del>
      <w:ins w:id="687" w:author="Ricardo Zelenovsky" w:date="2021-11-03T15:34:00Z">
        <w:r w:rsidR="00784F48">
          <w:t xml:space="preserve">e </w:t>
        </w:r>
      </w:ins>
      <w:r w:rsidR="000F33CD">
        <w:t>envi</w:t>
      </w:r>
      <w:ins w:id="688" w:author="Ricardo Zelenovsky" w:date="2021-11-03T15:34:00Z">
        <w:r w:rsidR="00784F48">
          <w:t>á-lo</w:t>
        </w:r>
      </w:ins>
      <w:del w:id="689" w:author="Ricardo Zelenovsky" w:date="2021-11-03T15:34:00Z">
        <w:r w:rsidR="000F33CD" w:rsidDel="00784F48">
          <w:delText>a</w:delText>
        </w:r>
      </w:del>
      <w:r w:rsidR="000F33CD">
        <w:t xml:space="preserve"> para o microcontrolador que faz a conversão analógico-digital e guarda essas informações na memória externa. Após isso, os dados que foram armazenados na memória externa são enviados para o </w:t>
      </w:r>
      <w:proofErr w:type="spellStart"/>
      <w:r w:rsidR="000F33CD">
        <w:t>Matlab</w:t>
      </w:r>
      <w:proofErr w:type="spellEnd"/>
      <w:r w:rsidR="000F33CD">
        <w:t xml:space="preserve"> para que seja feita a FTT do sinal e plotagem dos dados</w:t>
      </w:r>
      <w:r w:rsidR="00950DB0">
        <w:t>. A</w:t>
      </w:r>
      <w:r w:rsidR="000F33CD">
        <w:t xml:space="preserve"> FFT está representada na </w:t>
      </w:r>
      <w:r w:rsidR="00950DB0">
        <w:fldChar w:fldCharType="begin"/>
      </w:r>
      <w:r w:rsidR="00950DB0">
        <w:instrText xml:space="preserve"> REF _Ref85645756 \h </w:instrText>
      </w:r>
      <w:r w:rsidR="00950DB0">
        <w:fldChar w:fldCharType="separate"/>
      </w:r>
      <w:r w:rsidR="00BC390A">
        <w:t xml:space="preserve">Figura </w:t>
      </w:r>
      <w:r w:rsidR="00BC390A">
        <w:rPr>
          <w:noProof/>
        </w:rPr>
        <w:t>5</w:t>
      </w:r>
      <w:r w:rsidR="00BC390A">
        <w:t>.</w:t>
      </w:r>
      <w:r w:rsidR="00BC390A">
        <w:rPr>
          <w:noProof/>
        </w:rPr>
        <w:t>11</w:t>
      </w:r>
      <w:r w:rsidR="00950DB0">
        <w:fldChar w:fldCharType="end"/>
      </w:r>
      <w:r w:rsidR="00950DB0">
        <w:t xml:space="preserve"> </w:t>
      </w:r>
      <w:r w:rsidR="000F33CD">
        <w:t>e a plotagem dos dados representada na</w:t>
      </w:r>
      <w:r w:rsidR="00950DB0">
        <w:t xml:space="preserve"> </w:t>
      </w:r>
      <w:r w:rsidR="00950DB0">
        <w:fldChar w:fldCharType="begin"/>
      </w:r>
      <w:r w:rsidR="00950DB0">
        <w:instrText xml:space="preserve"> REF _Ref85645690 \h </w:instrText>
      </w:r>
      <w:r w:rsidR="00950DB0">
        <w:fldChar w:fldCharType="separate"/>
      </w:r>
      <w:r w:rsidR="00BC390A">
        <w:t xml:space="preserve">Figura </w:t>
      </w:r>
      <w:r w:rsidR="00BC390A">
        <w:rPr>
          <w:noProof/>
        </w:rPr>
        <w:t>5</w:t>
      </w:r>
      <w:r w:rsidR="00BC390A">
        <w:t>.</w:t>
      </w:r>
      <w:r w:rsidR="00BC390A">
        <w:rPr>
          <w:noProof/>
        </w:rPr>
        <w:t>10</w:t>
      </w:r>
      <w:r w:rsidR="00950DB0">
        <w:fldChar w:fldCharType="end"/>
      </w:r>
      <w:r w:rsidR="000F33CD">
        <w:t>.</w:t>
      </w:r>
    </w:p>
    <w:p w14:paraId="7AF8D9DB" w14:textId="77777777" w:rsidR="000F33CD" w:rsidRDefault="000F33CD" w:rsidP="000F33CD">
      <w:pPr>
        <w:jc w:val="both"/>
        <w:rPr>
          <w:rFonts w:ascii="Times New Roman" w:hAnsi="Times New Roman" w:cs="Times New Roman"/>
          <w:bCs/>
          <w:sz w:val="24"/>
          <w:szCs w:val="24"/>
        </w:rPr>
      </w:pPr>
    </w:p>
    <w:p w14:paraId="31DE0AAC" w14:textId="77777777" w:rsidR="00C31EBB" w:rsidRDefault="000F33CD" w:rsidP="00C31EBB">
      <w:pPr>
        <w:keepNext/>
        <w:jc w:val="center"/>
      </w:pPr>
      <w:r>
        <w:rPr>
          <w:rFonts w:ascii="Times New Roman" w:hAnsi="Times New Roman" w:cs="Times New Roman"/>
          <w:bCs/>
          <w:noProof/>
          <w:sz w:val="24"/>
          <w:szCs w:val="24"/>
        </w:rPr>
        <w:lastRenderedPageBreak/>
        <w:drawing>
          <wp:inline distT="0" distB="0" distL="0" distR="0" wp14:anchorId="3CFC82E8" wp14:editId="31B0E2F5">
            <wp:extent cx="3561907" cy="2646370"/>
            <wp:effectExtent l="0" t="0" r="635" b="1905"/>
            <wp:docPr id="35" name="Imagem 35"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Gráfico, Gráfico de linhas&#10;&#10;Descrição gerad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3604725" cy="2678182"/>
                    </a:xfrm>
                    <a:prstGeom prst="rect">
                      <a:avLst/>
                    </a:prstGeom>
                  </pic:spPr>
                </pic:pic>
              </a:graphicData>
            </a:graphic>
          </wp:inline>
        </w:drawing>
      </w:r>
    </w:p>
    <w:p w14:paraId="03691D53" w14:textId="005A4FE9" w:rsidR="000F33CD" w:rsidRDefault="00C31EBB" w:rsidP="00C31EBB">
      <w:pPr>
        <w:pStyle w:val="EstiloLegenda-ABNT"/>
        <w:rPr>
          <w:rFonts w:cs="Times New Roman"/>
          <w:bCs/>
          <w:szCs w:val="24"/>
        </w:rPr>
      </w:pPr>
      <w:bookmarkStart w:id="690" w:name="_Ref85645690"/>
      <w:bookmarkStart w:id="691" w:name="_Toc86757890"/>
      <w:r>
        <w:t xml:space="preserve">Figura </w:t>
      </w:r>
      <w:fldSimple w:instr=" STYLEREF 1 \s ">
        <w:r w:rsidR="00BC390A">
          <w:rPr>
            <w:noProof/>
          </w:rPr>
          <w:t>5</w:t>
        </w:r>
      </w:fldSimple>
      <w:r w:rsidR="00860EBD">
        <w:t>.</w:t>
      </w:r>
      <w:fldSimple w:instr=" SEQ Figura \* ARABIC \s 1 ">
        <w:r w:rsidR="00BC390A">
          <w:rPr>
            <w:noProof/>
          </w:rPr>
          <w:t>10</w:t>
        </w:r>
      </w:fldSimple>
      <w:bookmarkEnd w:id="690"/>
      <w:r>
        <w:t xml:space="preserve">: </w:t>
      </w:r>
      <w:ins w:id="692" w:author="Ricardo Zelenovsky" w:date="2021-11-03T15:34:00Z">
        <w:r w:rsidR="00784F48">
          <w:t>Resultado da convers</w:t>
        </w:r>
      </w:ins>
      <w:ins w:id="693" w:author="Ricardo Zelenovsky" w:date="2021-11-03T15:35:00Z">
        <w:r w:rsidR="00784F48">
          <w:t xml:space="preserve">ão ADC, </w:t>
        </w:r>
      </w:ins>
      <w:del w:id="694" w:author="Ricardo Zelenovsky" w:date="2021-11-03T15:35:00Z">
        <w:r w:rsidRPr="001F2D29" w:rsidDel="00784F48">
          <w:delText xml:space="preserve">Sinal recebido pelos microfones e </w:delText>
        </w:r>
      </w:del>
      <w:r w:rsidRPr="001F2D29">
        <w:t>plotado pelo MATLAB</w:t>
      </w:r>
      <w:bookmarkEnd w:id="691"/>
    </w:p>
    <w:p w14:paraId="3953BAD7" w14:textId="77777777" w:rsidR="00F31EE1" w:rsidRDefault="00F31EE1" w:rsidP="004B4182">
      <w:pPr>
        <w:jc w:val="center"/>
        <w:rPr>
          <w:rFonts w:ascii="Times New Roman" w:hAnsi="Times New Roman" w:cs="Times New Roman"/>
          <w:bCs/>
          <w:sz w:val="24"/>
          <w:szCs w:val="24"/>
        </w:rPr>
      </w:pPr>
    </w:p>
    <w:p w14:paraId="4BE126F5" w14:textId="77777777" w:rsidR="00C31EBB" w:rsidRDefault="000F33CD" w:rsidP="00C31EBB">
      <w:pPr>
        <w:keepNext/>
        <w:jc w:val="center"/>
      </w:pPr>
      <w:r>
        <w:rPr>
          <w:rFonts w:ascii="Times New Roman" w:hAnsi="Times New Roman" w:cs="Times New Roman"/>
          <w:bCs/>
          <w:noProof/>
          <w:sz w:val="24"/>
          <w:szCs w:val="24"/>
        </w:rPr>
        <w:drawing>
          <wp:inline distT="0" distB="0" distL="0" distR="0" wp14:anchorId="566D4D32" wp14:editId="561DA70E">
            <wp:extent cx="3147238" cy="2433948"/>
            <wp:effectExtent l="0" t="0" r="0" b="5080"/>
            <wp:docPr id="36" name="Imagem 36" descr="Gráfico, Gráfico de bar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Gráfico, Gráfico de barras&#10;&#10;Descrição gerad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3167089" cy="2449300"/>
                    </a:xfrm>
                    <a:prstGeom prst="rect">
                      <a:avLst/>
                    </a:prstGeom>
                  </pic:spPr>
                </pic:pic>
              </a:graphicData>
            </a:graphic>
          </wp:inline>
        </w:drawing>
      </w:r>
    </w:p>
    <w:p w14:paraId="2E320BBE" w14:textId="130323AA" w:rsidR="000F33CD" w:rsidRDefault="00C31EBB" w:rsidP="00C31EBB">
      <w:pPr>
        <w:pStyle w:val="EstiloLegenda-ABNT"/>
        <w:rPr>
          <w:rFonts w:cs="Times New Roman"/>
          <w:bCs/>
          <w:szCs w:val="24"/>
        </w:rPr>
      </w:pPr>
      <w:bookmarkStart w:id="695" w:name="_Ref85645756"/>
      <w:bookmarkStart w:id="696" w:name="_Toc86757891"/>
      <w:r>
        <w:t xml:space="preserve">Figura </w:t>
      </w:r>
      <w:fldSimple w:instr=" STYLEREF 1 \s ">
        <w:r w:rsidR="00BC390A">
          <w:rPr>
            <w:noProof/>
          </w:rPr>
          <w:t>5</w:t>
        </w:r>
      </w:fldSimple>
      <w:r w:rsidR="00860EBD">
        <w:t>.</w:t>
      </w:r>
      <w:fldSimple w:instr=" SEQ Figura \* ARABIC \s 1 ">
        <w:r w:rsidR="00BC390A">
          <w:rPr>
            <w:noProof/>
          </w:rPr>
          <w:t>11</w:t>
        </w:r>
      </w:fldSimple>
      <w:bookmarkEnd w:id="695"/>
      <w:r>
        <w:t xml:space="preserve">: </w:t>
      </w:r>
      <w:r w:rsidRPr="00D44D3B">
        <w:t xml:space="preserve">FFT do sinal </w:t>
      </w:r>
      <w:ins w:id="697" w:author="Ricardo Zelenovsky" w:date="2021-11-03T15:35:00Z">
        <w:r w:rsidR="00784F48">
          <w:t xml:space="preserve">digitalizado que foi entregue ao </w:t>
        </w:r>
        <w:proofErr w:type="spellStart"/>
        <w:r w:rsidR="00784F48">
          <w:t>Matlab</w:t>
        </w:r>
        <w:proofErr w:type="spellEnd"/>
        <w:r w:rsidR="00784F48">
          <w:t>.</w:t>
        </w:r>
      </w:ins>
      <w:del w:id="698" w:author="Ricardo Zelenovsky" w:date="2021-11-03T15:35:00Z">
        <w:r w:rsidRPr="00D44D3B" w:rsidDel="00784F48">
          <w:delText>recebido dos microfones</w:delText>
        </w:r>
      </w:del>
      <w:bookmarkEnd w:id="696"/>
    </w:p>
    <w:p w14:paraId="259D04AB" w14:textId="77777777" w:rsidR="00C31EBB" w:rsidRDefault="00C31EBB" w:rsidP="000E6291">
      <w:pPr>
        <w:pStyle w:val="Texto-ABNT"/>
      </w:pPr>
    </w:p>
    <w:p w14:paraId="2B27F661" w14:textId="77777777" w:rsidR="00784F48" w:rsidRDefault="00C31EBB" w:rsidP="000E6291">
      <w:pPr>
        <w:pStyle w:val="Texto-ABNT"/>
        <w:rPr>
          <w:ins w:id="699" w:author="Ricardo Zelenovsky" w:date="2021-11-03T15:40:00Z"/>
        </w:rPr>
      </w:pPr>
      <w:r>
        <w:tab/>
      </w:r>
      <w:r w:rsidR="000F33CD">
        <w:t>Pela</w:t>
      </w:r>
      <w:ins w:id="700" w:author="Ricardo Zelenovsky" w:date="2021-11-03T15:35:00Z">
        <w:r w:rsidR="00784F48">
          <w:t>s</w:t>
        </w:r>
      </w:ins>
      <w:r w:rsidR="00950DB0">
        <w:t xml:space="preserve"> </w:t>
      </w:r>
      <w:r w:rsidR="00950DB0">
        <w:fldChar w:fldCharType="begin"/>
      </w:r>
      <w:r w:rsidR="00950DB0">
        <w:instrText xml:space="preserve"> REF _Ref85645690 \h </w:instrText>
      </w:r>
      <w:r w:rsidR="00950DB0">
        <w:fldChar w:fldCharType="separate"/>
      </w:r>
      <w:r w:rsidR="00BC390A">
        <w:t>Figura</w:t>
      </w:r>
      <w:ins w:id="701" w:author="Ricardo Zelenovsky" w:date="2021-11-03T15:35:00Z">
        <w:r w:rsidR="00784F48">
          <w:t>s</w:t>
        </w:r>
      </w:ins>
      <w:r w:rsidR="00BC390A">
        <w:t xml:space="preserve"> </w:t>
      </w:r>
      <w:r w:rsidR="00BC390A">
        <w:rPr>
          <w:noProof/>
        </w:rPr>
        <w:t>5</w:t>
      </w:r>
      <w:r w:rsidR="00BC390A">
        <w:t>.</w:t>
      </w:r>
      <w:r w:rsidR="00BC390A">
        <w:rPr>
          <w:noProof/>
        </w:rPr>
        <w:t>10</w:t>
      </w:r>
      <w:r w:rsidR="00950DB0">
        <w:fldChar w:fldCharType="end"/>
      </w:r>
      <w:r w:rsidR="000F33CD">
        <w:t xml:space="preserve"> e</w:t>
      </w:r>
      <w:del w:id="702" w:author="Ricardo Zelenovsky" w:date="2021-11-03T15:35:00Z">
        <w:r w:rsidR="00950DB0" w:rsidDel="00784F48">
          <w:delText xml:space="preserve"> </w:delText>
        </w:r>
        <w:r w:rsidR="00950DB0" w:rsidDel="00784F48">
          <w:fldChar w:fldCharType="begin"/>
        </w:r>
        <w:r w:rsidR="00950DB0" w:rsidDel="00784F48">
          <w:delInstrText xml:space="preserve"> REF _Ref85645756 \h </w:delInstrText>
        </w:r>
        <w:r w:rsidR="00950DB0" w:rsidDel="00784F48">
          <w:fldChar w:fldCharType="separate"/>
        </w:r>
        <w:r w:rsidR="00BC390A" w:rsidDel="00784F48">
          <w:delText xml:space="preserve">Figura </w:delText>
        </w:r>
        <w:r w:rsidR="00BC390A" w:rsidDel="00784F48">
          <w:rPr>
            <w:noProof/>
          </w:rPr>
          <w:delText>5</w:delText>
        </w:r>
        <w:r w:rsidR="00BC390A" w:rsidDel="00784F48">
          <w:delText>.</w:delText>
        </w:r>
        <w:r w:rsidR="00BC390A" w:rsidDel="00784F48">
          <w:rPr>
            <w:noProof/>
          </w:rPr>
          <w:delText>11</w:delText>
        </w:r>
        <w:r w:rsidR="00950DB0" w:rsidDel="00784F48">
          <w:fldChar w:fldCharType="end"/>
        </w:r>
      </w:del>
      <w:ins w:id="703" w:author="Ricardo Zelenovsky" w:date="2021-11-03T15:35:00Z">
        <w:r w:rsidR="00784F48">
          <w:t xml:space="preserve"> 5.11</w:t>
        </w:r>
      </w:ins>
      <w:r w:rsidR="000F33CD">
        <w:t xml:space="preserve">, podemos confirmar </w:t>
      </w:r>
      <w:ins w:id="704" w:author="Ricardo Zelenovsky" w:date="2021-11-03T15:36:00Z">
        <w:r w:rsidR="00784F48">
          <w:t xml:space="preserve">a correta </w:t>
        </w:r>
      </w:ins>
      <w:del w:id="705" w:author="Ricardo Zelenovsky" w:date="2021-11-03T15:36:00Z">
        <w:r w:rsidR="000F33CD" w:rsidDel="00784F48">
          <w:delText xml:space="preserve">a </w:delText>
        </w:r>
      </w:del>
      <w:r w:rsidR="000F33CD">
        <w:t xml:space="preserve">funcionabilidade dos sensores sonoros </w:t>
      </w:r>
      <w:ins w:id="706" w:author="Ricardo Zelenovsky" w:date="2021-11-03T15:36:00Z">
        <w:r w:rsidR="00784F48">
          <w:t xml:space="preserve">e da digitalização, </w:t>
        </w:r>
      </w:ins>
      <w:r w:rsidR="000F33CD">
        <w:t xml:space="preserve">que foram capazes de captar o sinal recebido de forma </w:t>
      </w:r>
      <w:r w:rsidR="00950DB0">
        <w:t>adequada</w:t>
      </w:r>
      <w:ins w:id="707" w:author="Ricardo Zelenovsky" w:date="2021-11-03T15:36:00Z">
        <w:r w:rsidR="00784F48">
          <w:t xml:space="preserve">. </w:t>
        </w:r>
      </w:ins>
      <w:ins w:id="708" w:author="Ricardo Zelenovsky" w:date="2021-11-03T15:37:00Z">
        <w:r w:rsidR="00784F48">
          <w:t xml:space="preserve">Na Figura 5.10 </w:t>
        </w:r>
      </w:ins>
      <w:ins w:id="709" w:author="Ricardo Zelenovsky" w:date="2021-11-03T15:38:00Z">
        <w:r w:rsidR="00784F48">
          <w:t>n</w:t>
        </w:r>
      </w:ins>
      <w:ins w:id="710" w:author="Ricardo Zelenovsky" w:date="2021-11-03T15:36:00Z">
        <w:r w:rsidR="00784F48">
          <w:t xml:space="preserve">ota-se </w:t>
        </w:r>
      </w:ins>
      <w:ins w:id="711" w:author="Ricardo Zelenovsky" w:date="2021-11-03T15:38:00Z">
        <w:r w:rsidR="00784F48">
          <w:t xml:space="preserve">alguma distorção na envoltória dos sinais. Este fato será </w:t>
        </w:r>
      </w:ins>
      <w:del w:id="712" w:author="Ricardo Zelenovsky" w:date="2021-11-03T15:37:00Z">
        <w:r w:rsidR="000F47E6" w:rsidDel="00784F48">
          <w:delText xml:space="preserve">, mas com ruídos </w:delText>
        </w:r>
      </w:del>
      <w:del w:id="713" w:author="Ricardo Zelenovsky" w:date="2021-11-03T15:38:00Z">
        <w:r w:rsidR="000F47E6" w:rsidDel="00784F48">
          <w:delText>nos sina</w:delText>
        </w:r>
      </w:del>
      <w:del w:id="714" w:author="Ricardo Zelenovsky" w:date="2021-11-03T15:37:00Z">
        <w:r w:rsidR="000F47E6" w:rsidDel="00784F48">
          <w:delText>l</w:delText>
        </w:r>
      </w:del>
      <w:del w:id="715" w:author="Ricardo Zelenovsky" w:date="2021-11-03T15:38:00Z">
        <w:r w:rsidR="000F47E6" w:rsidDel="00784F48">
          <w:delText xml:space="preserve"> (</w:delText>
        </w:r>
      </w:del>
      <w:r w:rsidR="000F47E6">
        <w:t xml:space="preserve">discutido </w:t>
      </w:r>
      <w:ins w:id="716" w:author="Ricardo Zelenovsky" w:date="2021-11-03T15:38:00Z">
        <w:r w:rsidR="00784F48">
          <w:t xml:space="preserve">no item </w:t>
        </w:r>
      </w:ins>
      <w:del w:id="717" w:author="Ricardo Zelenovsky" w:date="2021-11-03T15:38:00Z">
        <w:r w:rsidR="000F47E6" w:rsidDel="00784F48">
          <w:delText xml:space="preserve">em </w:delText>
        </w:r>
      </w:del>
      <w:r w:rsidR="000F47E6">
        <w:fldChar w:fldCharType="begin"/>
      </w:r>
      <w:r w:rsidR="000F47E6">
        <w:instrText xml:space="preserve"> REF _Ref85018884 \r \h </w:instrText>
      </w:r>
      <w:r w:rsidR="000F47E6">
        <w:fldChar w:fldCharType="separate"/>
      </w:r>
      <w:r w:rsidR="00BC390A">
        <w:t>5.2.1</w:t>
      </w:r>
      <w:r w:rsidR="000F47E6">
        <w:fldChar w:fldCharType="end"/>
      </w:r>
      <w:ins w:id="718" w:author="Ricardo Zelenovsky" w:date="2021-11-03T15:38:00Z">
        <w:r w:rsidR="00784F48">
          <w:t xml:space="preserve">. Apesar disso, se pode dizer que </w:t>
        </w:r>
      </w:ins>
      <w:ins w:id="719" w:author="Ricardo Zelenovsky" w:date="2021-11-03T15:39:00Z">
        <w:r w:rsidR="00784F48">
          <w:t>foi recebida uma senoide muito próxima da esperada. É interessante notar que os dois sinais (azul e vermelho) e</w:t>
        </w:r>
      </w:ins>
      <w:del w:id="720" w:author="Ricardo Zelenovsky" w:date="2021-11-03T15:39:00Z">
        <w:r w:rsidR="000F47E6" w:rsidDel="00784F48">
          <w:delText>)</w:delText>
        </w:r>
      </w:del>
      <w:ins w:id="721" w:author="Ricardo Zelenovsky" w:date="2021-11-03T15:39:00Z">
        <w:r w:rsidR="00784F48">
          <w:t>stão praticamente coincidentes</w:t>
        </w:r>
      </w:ins>
      <w:r w:rsidR="000F33CD">
        <w:t xml:space="preserve">, </w:t>
      </w:r>
      <w:ins w:id="722" w:author="Ricardo Zelenovsky" w:date="2021-11-03T15:39:00Z">
        <w:r w:rsidR="00784F48">
          <w:t>já que o sinal foi ge</w:t>
        </w:r>
      </w:ins>
      <w:ins w:id="723" w:author="Ricardo Zelenovsky" w:date="2021-11-03T15:40:00Z">
        <w:r w:rsidR="00784F48">
          <w:t>rado usando DOA igual a zero graus.</w:t>
        </w:r>
      </w:ins>
    </w:p>
    <w:p w14:paraId="145851C3" w14:textId="77777777" w:rsidR="009478F2" w:rsidRDefault="00784F48" w:rsidP="000E6291">
      <w:pPr>
        <w:pStyle w:val="Texto-ABNT"/>
        <w:rPr>
          <w:ins w:id="724" w:author="Ricardo Zelenovsky" w:date="2021-11-03T15:57:00Z"/>
        </w:rPr>
      </w:pPr>
      <w:ins w:id="725" w:author="Ricardo Zelenovsky" w:date="2021-11-03T15:40:00Z">
        <w:r>
          <w:tab/>
        </w:r>
      </w:ins>
      <w:ins w:id="726" w:author="Ricardo Zelenovsky" w:date="2021-11-03T15:55:00Z">
        <w:r w:rsidR="009478F2">
          <w:t>A</w:t>
        </w:r>
      </w:ins>
      <w:ins w:id="727" w:author="Ricardo Zelenovsky" w:date="2021-11-03T15:40:00Z">
        <w:r>
          <w:t xml:space="preserve"> Figura 5.11 </w:t>
        </w:r>
      </w:ins>
      <w:ins w:id="728" w:author="Ricardo Zelenovsky" w:date="2021-11-03T15:55:00Z">
        <w:r w:rsidR="009478F2">
          <w:t xml:space="preserve">apresenta a FFT de ambos os sinais e </w:t>
        </w:r>
      </w:ins>
      <w:ins w:id="729" w:author="Ricardo Zelenovsky" w:date="2021-11-03T15:40:00Z">
        <w:r>
          <w:t xml:space="preserve">se pode ver que </w:t>
        </w:r>
      </w:ins>
      <w:ins w:id="730" w:author="Ricardo Zelenovsky" w:date="2021-11-03T15:55:00Z">
        <w:r w:rsidR="009478F2">
          <w:t>a quase totalidade da energia está concentrada</w:t>
        </w:r>
      </w:ins>
      <w:ins w:id="731" w:author="Ricardo Zelenovsky" w:date="2021-11-03T15:56:00Z">
        <w:r w:rsidR="009478F2">
          <w:t xml:space="preserve"> em 1.000 Hz. Nota-se um pouco de energia em 2.000 Hz e em 3.000 Hz, provavelmente resultante </w:t>
        </w:r>
      </w:ins>
      <w:ins w:id="732" w:author="Ricardo Zelenovsky" w:date="2021-11-03T15:57:00Z">
        <w:r w:rsidR="009478F2">
          <w:t>da pequena distorção notada na figura anterior.</w:t>
        </w:r>
      </w:ins>
    </w:p>
    <w:p w14:paraId="50F94619" w14:textId="2F4EB5F5" w:rsidR="000F33CD" w:rsidRDefault="000F33CD" w:rsidP="000E6291">
      <w:pPr>
        <w:pStyle w:val="Texto-ABNT"/>
      </w:pPr>
      <w:del w:id="733" w:author="Ricardo Zelenovsky" w:date="2021-11-03T15:57:00Z">
        <w:r w:rsidDel="009478F2">
          <w:lastRenderedPageBreak/>
          <w:delText xml:space="preserve">pois a FFT mostra que a fundamental da onda senoidal recebida está em 1000 Hz, a envoltória dessa onda segue o padrão definido de uma onda senoidal e sobre a análise da defasagem entre os sinais que era pra ser o menor possível, como foi dito anteriormente que o celular foi colocado na distância média entre os dois microfones, também foi alcançado. </w:delText>
        </w:r>
      </w:del>
      <w:r w:rsidR="007D6DA3">
        <w:t>A</w:t>
      </w:r>
      <w:r>
        <w:t xml:space="preserve">inda vale ressaltar que os dados enviados </w:t>
      </w:r>
      <w:ins w:id="734" w:author="Ricardo Zelenovsky" w:date="2021-11-03T15:57:00Z">
        <w:r w:rsidR="009478F2">
          <w:t>e plotados pel</w:t>
        </w:r>
      </w:ins>
      <w:del w:id="735" w:author="Ricardo Zelenovsky" w:date="2021-11-03T15:57:00Z">
        <w:r w:rsidDel="009478F2">
          <w:delText>a</w:delText>
        </w:r>
      </w:del>
      <w:r>
        <w:t xml:space="preserve">o </w:t>
      </w:r>
      <w:proofErr w:type="spellStart"/>
      <w:r>
        <w:t>Matlab</w:t>
      </w:r>
      <w:proofErr w:type="spellEnd"/>
      <w:r>
        <w:t xml:space="preserve"> </w:t>
      </w:r>
      <w:del w:id="736" w:author="Ricardo Zelenovsky" w:date="2021-11-03T15:57:00Z">
        <w:r w:rsidDel="009478F2">
          <w:delText xml:space="preserve">e que foram plotados </w:delText>
        </w:r>
      </w:del>
      <w:r>
        <w:t>não passaram por nenhum tipo de filtro que retirasse os ruídos presentes no mesmo.</w:t>
      </w:r>
    </w:p>
    <w:p w14:paraId="475C0AA8" w14:textId="311197F0" w:rsidR="000E6291" w:rsidRDefault="000E6291" w:rsidP="000E6291">
      <w:pPr>
        <w:pStyle w:val="Texto-ABNT"/>
      </w:pPr>
    </w:p>
    <w:p w14:paraId="0AFEA1EA" w14:textId="1C93D970" w:rsidR="000E6291" w:rsidRDefault="000E6291" w:rsidP="000E6291">
      <w:pPr>
        <w:pStyle w:val="Ttulo3"/>
        <w:rPr>
          <w:bCs/>
        </w:rPr>
      </w:pPr>
      <w:bookmarkStart w:id="737" w:name="_Ref84878424"/>
      <w:bookmarkStart w:id="738" w:name="_Ref84878433"/>
      <w:bookmarkStart w:id="739" w:name="_Ref84878453"/>
      <w:bookmarkStart w:id="740" w:name="_Ref84878479"/>
      <w:bookmarkStart w:id="741" w:name="_Ref85018884"/>
      <w:bookmarkStart w:id="742" w:name="_Toc86757954"/>
      <w:r>
        <w:t>Modificação do divisor resistivo</w:t>
      </w:r>
      <w:bookmarkEnd w:id="737"/>
      <w:bookmarkEnd w:id="738"/>
      <w:bookmarkEnd w:id="739"/>
      <w:bookmarkEnd w:id="740"/>
      <w:bookmarkEnd w:id="741"/>
      <w:bookmarkEnd w:id="742"/>
    </w:p>
    <w:p w14:paraId="79735009" w14:textId="77777777" w:rsidR="00A04F3C" w:rsidRDefault="000F47E6" w:rsidP="004556E7">
      <w:pPr>
        <w:pStyle w:val="Texto-ABNT"/>
        <w:rPr>
          <w:ins w:id="743" w:author="Ricardo Zelenovsky" w:date="2021-11-03T19:02:00Z"/>
        </w:rPr>
      </w:pPr>
      <w:r>
        <w:tab/>
      </w:r>
      <w:proofErr w:type="gramStart"/>
      <w:ins w:id="744" w:author="Ricardo Zelenovsky" w:date="2021-11-03T18:58:00Z">
        <w:r w:rsidR="00A04F3C">
          <w:t>O  MSP</w:t>
        </w:r>
        <w:proofErr w:type="gramEnd"/>
        <w:r w:rsidR="00A04F3C">
          <w:t xml:space="preserve">430 oferece um temporizador para controlar o tempo de amostragem do sinal analógico antes de iniciar a conversão. </w:t>
        </w:r>
      </w:ins>
      <w:ins w:id="745" w:author="Ricardo Zelenovsky" w:date="2021-11-03T18:59:00Z">
        <w:r w:rsidR="00A04F3C">
          <w:t>Ele é denominado de Sample/</w:t>
        </w:r>
        <w:proofErr w:type="spellStart"/>
        <w:r w:rsidR="00A04F3C">
          <w:t>Hold</w:t>
        </w:r>
        <w:proofErr w:type="spellEnd"/>
        <w:r w:rsidR="00A04F3C">
          <w:t xml:space="preserve"> Timer. O tempo de amostragem pode ser configurado</w:t>
        </w:r>
      </w:ins>
      <w:ins w:id="746" w:author="Ricardo Zelenovsky" w:date="2021-11-03T19:00:00Z">
        <w:r w:rsidR="00A04F3C">
          <w:t xml:space="preserve"> e toma como base o relógio do </w:t>
        </w:r>
        <w:proofErr w:type="gramStart"/>
        <w:r w:rsidR="00A04F3C">
          <w:t>ADC  (</w:t>
        </w:r>
        <w:proofErr w:type="gramEnd"/>
        <w:r w:rsidR="00A04F3C">
          <w:t xml:space="preserve">ADC12CLK). Os valores possíveis vão de 4 até 1024 períodos do ADC12CLK, que no caso desta proposta está em 20 MHz. </w:t>
        </w:r>
      </w:ins>
      <w:ins w:id="747" w:author="Ricardo Zelenovsky" w:date="2021-11-03T19:01:00Z">
        <w:r w:rsidR="00A04F3C">
          <w:t>A conversão, de acordo com o manual demora 13 períodos do SMCLK.</w:t>
        </w:r>
      </w:ins>
    </w:p>
    <w:p w14:paraId="22E1554E" w14:textId="77777777" w:rsidR="00A04F3C" w:rsidRDefault="00A04F3C" w:rsidP="004556E7">
      <w:pPr>
        <w:pStyle w:val="Texto-ABNT"/>
        <w:rPr>
          <w:ins w:id="748" w:author="Ricardo Zelenovsky" w:date="2021-11-03T19:02:00Z"/>
        </w:rPr>
      </w:pPr>
      <w:ins w:id="749" w:author="Ricardo Zelenovsky" w:date="2021-11-03T19:02:00Z">
        <w:r>
          <w:tab/>
        </w:r>
      </w:ins>
    </w:p>
    <w:p w14:paraId="61575A4E" w14:textId="02C75E8D" w:rsidR="000F33CD" w:rsidRPr="004556E7" w:rsidRDefault="00A04F3C" w:rsidP="004556E7">
      <w:pPr>
        <w:pStyle w:val="Texto-ABNT"/>
      </w:pPr>
      <w:ins w:id="750" w:author="Ricardo Zelenovsky" w:date="2021-11-03T19:02:00Z">
        <w:r>
          <w:tab/>
          <w:t xml:space="preserve">Nos primeiros experimentos, foi usado </w:t>
        </w:r>
      </w:ins>
      <w:ins w:id="751" w:author="Ricardo Zelenovsky" w:date="2021-11-03T19:05:00Z">
        <w:r>
          <w:t xml:space="preserve">para disparo </w:t>
        </w:r>
      </w:ins>
      <w:ins w:id="752" w:author="Ricardo Zelenovsky" w:date="2021-11-03T19:02:00Z">
        <w:r>
          <w:t xml:space="preserve">um sinal quadrado de </w:t>
        </w:r>
      </w:ins>
      <w:ins w:id="753" w:author="Ricardo Zelenovsky" w:date="2021-11-03T19:03:00Z">
        <w:r>
          <w:t>50 k</w:t>
        </w:r>
      </w:ins>
      <w:ins w:id="754" w:author="Ricardo Zelenovsky" w:date="2021-11-03T19:02:00Z">
        <w:r>
          <w:t>Hz</w:t>
        </w:r>
      </w:ins>
      <w:ins w:id="755" w:author="Ricardo Zelenovsky" w:date="2021-11-03T19:04:00Z">
        <w:r>
          <w:t xml:space="preserve">, </w:t>
        </w:r>
      </w:ins>
      <w:ins w:id="756" w:author="Ricardo Zelenovsky" w:date="2021-11-03T19:05:00Z">
        <w:r>
          <w:t>período de 20µs, ou seja, 1</w:t>
        </w:r>
        <w:r>
          <w:t>0µs</w:t>
        </w:r>
        <w:r>
          <w:t xml:space="preserve"> </w:t>
        </w:r>
      </w:ins>
      <w:ins w:id="757" w:author="Ricardo Zelenovsky" w:date="2021-11-03T19:06:00Z">
        <w:r>
          <w:t xml:space="preserve">para amostragem e </w:t>
        </w:r>
      </w:ins>
      <w:ins w:id="758" w:author="Ricardo Zelenovsky" w:date="2021-11-03T19:05:00Z">
        <w:r>
          <w:t>10</w:t>
        </w:r>
      </w:ins>
      <w:ins w:id="759" w:author="Ricardo Zelenovsky" w:date="2021-11-03T19:06:00Z">
        <w:r>
          <w:t>µs</w:t>
        </w:r>
      </w:ins>
      <w:ins w:id="760" w:author="Ricardo Zelenovsky" w:date="2021-11-03T19:05:00Z">
        <w:r>
          <w:t xml:space="preserve"> </w:t>
        </w:r>
      </w:ins>
      <w:ins w:id="761" w:author="Ricardo Zelenovsky" w:date="2021-11-03T19:06:00Z">
        <w:r>
          <w:t>para conversão. Como o relóg</w:t>
        </w:r>
      </w:ins>
      <w:ins w:id="762" w:author="Ricardo Zelenovsky" w:date="2021-11-03T19:07:00Z">
        <w:r>
          <w:t>io do ADC está em 20 MHz, são 200 períodos para amostragem e 200 períodos para conversão. Existe um</w:t>
        </w:r>
      </w:ins>
      <w:ins w:id="763" w:author="Ricardo Zelenovsky" w:date="2021-11-03T19:08:00Z">
        <w:r w:rsidR="00676E17">
          <w:t>a</w:t>
        </w:r>
      </w:ins>
      <w:ins w:id="764" w:author="Ricardo Zelenovsky" w:date="2021-11-03T19:07:00Z">
        <w:r>
          <w:t xml:space="preserve"> grande folga nesta temporização e então f</w:t>
        </w:r>
      </w:ins>
      <w:ins w:id="765" w:author="Ricardo Zelenovsky" w:date="2021-11-03T19:01:00Z">
        <w:r>
          <w:t xml:space="preserve">oram feitos vários testes com </w:t>
        </w:r>
      </w:ins>
      <w:ins w:id="766" w:author="Ricardo Zelenovsky" w:date="2021-11-03T19:07:00Z">
        <w:r>
          <w:t xml:space="preserve">diferentes </w:t>
        </w:r>
      </w:ins>
      <w:ins w:id="767" w:author="Ricardo Zelenovsky" w:date="2021-11-03T19:08:00Z">
        <w:r w:rsidR="00676E17">
          <w:t xml:space="preserve">configurações de </w:t>
        </w:r>
      </w:ins>
      <w:ins w:id="768" w:author="Ricardo Zelenovsky" w:date="2021-11-03T19:01:00Z">
        <w:r>
          <w:t>amostragem</w:t>
        </w:r>
      </w:ins>
      <w:ins w:id="769" w:author="Ricardo Zelenovsky" w:date="2021-11-03T19:08:00Z">
        <w:r w:rsidR="00676E17">
          <w:t xml:space="preserve"> e conversão</w:t>
        </w:r>
      </w:ins>
      <w:ins w:id="770" w:author="Ricardo Zelenovsky" w:date="2021-11-03T19:09:00Z">
        <w:r w:rsidR="00676E17">
          <w:t xml:space="preserve">. Iniciou-se com </w:t>
        </w:r>
      </w:ins>
      <w:del w:id="771" w:author="Ricardo Zelenovsky" w:date="2021-11-03T19:09:00Z">
        <w:r w:rsidR="000F47E6" w:rsidRPr="004556E7" w:rsidDel="00676E17">
          <w:delText>Neste trabalho, o conversor analógico-digital foi configurado para o usuário escolher o tempo que o conversor fica amostrando. As opções de tempo de amostragem que pode</w:delText>
        </w:r>
        <w:r w:rsidR="00904BDA" w:rsidRPr="004556E7" w:rsidDel="00676E17">
          <w:delText>m</w:delText>
        </w:r>
        <w:r w:rsidR="000F47E6" w:rsidRPr="004556E7" w:rsidDel="00676E17">
          <w:delText xml:space="preserve"> ser configurado</w:delText>
        </w:r>
        <w:r w:rsidR="00904BDA" w:rsidRPr="004556E7" w:rsidDel="00676E17">
          <w:delText>s</w:delText>
        </w:r>
        <w:r w:rsidR="000F47E6" w:rsidRPr="004556E7" w:rsidDel="00676E17">
          <w:delText xml:space="preserve"> no microcontrolador </w:delText>
        </w:r>
        <w:r w:rsidR="00904BDA" w:rsidRPr="004556E7" w:rsidDel="00676E17">
          <w:delText>variam entre 4 até 1024 ciclos do Clock configurado para o MSP430F5529 que foi de 20 MHz.</w:delText>
        </w:r>
        <w:r w:rsidR="00B13CBC" w:rsidRPr="004556E7" w:rsidDel="00676E17">
          <w:delText xml:space="preserve"> Além do tempo amostrando, existe o tempo que leva na conversão, esse tempo é fixo e é de 13 ciclos de Clock do microcontrolador. </w:delText>
        </w:r>
        <w:r w:rsidR="00047024" w:rsidDel="00676E17">
          <w:delText xml:space="preserve">Foram feitos teste para verificação da qualidade do sinal recebido com o </w:delText>
        </w:r>
      </w:del>
      <w:r w:rsidR="00047024">
        <w:t xml:space="preserve">tempo de amostragem acima de 4 ciclos, mas nenhuma das opções melhorou a qualidade da conversão, então foi definido que seriam 4 ciclos </w:t>
      </w:r>
      <w:r w:rsidR="00982FAD">
        <w:t>para a</w:t>
      </w:r>
      <w:r w:rsidR="00047024">
        <w:t xml:space="preserve"> amostragem, valor esse que já era utilizado em trabalhos </w:t>
      </w:r>
      <w:r w:rsidR="00982FAD">
        <w:t>anteriores.</w:t>
      </w:r>
      <w:r w:rsidR="00FE46FD" w:rsidRPr="004556E7">
        <w:t xml:space="preserve"> A </w:t>
      </w:r>
      <w:r w:rsidR="004556E7" w:rsidRPr="004556E7">
        <w:fldChar w:fldCharType="begin"/>
      </w:r>
      <w:r w:rsidR="004556E7" w:rsidRPr="004556E7">
        <w:instrText xml:space="preserve"> REF _Ref85645690 \h </w:instrText>
      </w:r>
      <w:r w:rsidR="004556E7">
        <w:instrText xml:space="preserve"> \* MERGEFORMAT </w:instrText>
      </w:r>
      <w:r w:rsidR="004556E7" w:rsidRPr="004556E7">
        <w:fldChar w:fldCharType="separate"/>
      </w:r>
      <w:r w:rsidR="00BC390A">
        <w:t>Figura 5.10</w:t>
      </w:r>
      <w:r w:rsidR="004556E7" w:rsidRPr="004556E7">
        <w:fldChar w:fldCharType="end"/>
      </w:r>
      <w:r w:rsidR="004556E7" w:rsidRPr="004556E7">
        <w:t xml:space="preserve"> </w:t>
      </w:r>
      <w:r w:rsidR="00FE46FD" w:rsidRPr="004556E7">
        <w:t xml:space="preserve">foi </w:t>
      </w:r>
      <w:r w:rsidR="00E127A7" w:rsidRPr="004556E7">
        <w:t>feit</w:t>
      </w:r>
      <w:r w:rsidR="007C660C" w:rsidRPr="004556E7">
        <w:t>a</w:t>
      </w:r>
      <w:r w:rsidR="00FE46FD" w:rsidRPr="004556E7">
        <w:t xml:space="preserve"> utilizando esses parâmetros.</w:t>
      </w:r>
    </w:p>
    <w:p w14:paraId="17A810C5" w14:textId="3C48A9A4" w:rsidR="00E127A7" w:rsidRPr="004556E7" w:rsidRDefault="00E127A7" w:rsidP="004556E7">
      <w:pPr>
        <w:pStyle w:val="Texto-ABNT"/>
      </w:pPr>
      <w:r w:rsidRPr="004556E7">
        <w:tab/>
        <w:t>O capacitor do amostrador/</w:t>
      </w:r>
      <w:ins w:id="772" w:author="Ricardo Zelenovsky" w:date="2021-11-03T19:09:00Z">
        <w:r w:rsidR="00676E17">
          <w:t>retentor (sampl</w:t>
        </w:r>
      </w:ins>
      <w:ins w:id="773" w:author="Ricardo Zelenovsky" w:date="2021-11-03T19:10:00Z">
        <w:r w:rsidR="00676E17">
          <w:t>e/</w:t>
        </w:r>
        <w:proofErr w:type="spellStart"/>
        <w:r w:rsidR="00676E17">
          <w:t>holder</w:t>
        </w:r>
        <w:proofErr w:type="spellEnd"/>
        <w:r w:rsidR="00676E17">
          <w:t xml:space="preserve">) do </w:t>
        </w:r>
      </w:ins>
      <w:r w:rsidRPr="004556E7">
        <w:t>conversor precisa de um tempo para se carregar</w:t>
      </w:r>
      <w:r w:rsidR="004205AC" w:rsidRPr="004556E7">
        <w:t xml:space="preserve"> de tal forma que a tensão de entrada menos a tensão do capacitor esteja abaixo a faixa de tensão equivalente a meio bit</w:t>
      </w:r>
      <w:r w:rsidR="004D7FB0">
        <w:t xml:space="preserve"> de </w:t>
      </w:r>
      <w:r w:rsidR="00E34102">
        <w:t>‘</w:t>
      </w:r>
      <w:proofErr w:type="spellStart"/>
      <w:r w:rsidR="004D7FB0">
        <w:t>Vs</w:t>
      </w:r>
      <w:proofErr w:type="spellEnd"/>
      <w:r w:rsidR="00E34102">
        <w:t>’</w:t>
      </w:r>
      <w:r w:rsidRPr="004556E7">
        <w:t xml:space="preserve">, mostrado na </w:t>
      </w:r>
      <w:r w:rsidR="004205AC" w:rsidRPr="004556E7">
        <w:t>equação 5.1</w:t>
      </w:r>
    </w:p>
    <w:p w14:paraId="73C7CF6A" w14:textId="5F100BFB" w:rsidR="00E127A7" w:rsidRDefault="00E127A7" w:rsidP="000F47E6">
      <w:pPr>
        <w:pStyle w:val="Texto-ABN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370"/>
        <w:gridCol w:w="676"/>
      </w:tblGrid>
      <w:tr w:rsidR="00F93AFF" w14:paraId="2F95B64F" w14:textId="77777777" w:rsidTr="004205AC">
        <w:trPr>
          <w:trHeight w:val="283"/>
        </w:trPr>
        <w:tc>
          <w:tcPr>
            <w:tcW w:w="567" w:type="dxa"/>
            <w:vAlign w:val="center"/>
          </w:tcPr>
          <w:p w14:paraId="621827A7" w14:textId="77777777" w:rsidR="00F93AFF" w:rsidRDefault="00F93AFF" w:rsidP="008E36D8">
            <w:pPr>
              <w:pStyle w:val="Texto-ABNT"/>
              <w:jc w:val="right"/>
            </w:pPr>
          </w:p>
        </w:tc>
        <w:tc>
          <w:tcPr>
            <w:tcW w:w="7370" w:type="dxa"/>
            <w:vAlign w:val="center"/>
          </w:tcPr>
          <w:p w14:paraId="53B61639" w14:textId="69E179BE" w:rsidR="00F93AFF" w:rsidRDefault="00F93AFF" w:rsidP="008E36D8">
            <w:pPr>
              <w:pStyle w:val="Texto-ABNT"/>
              <w:jc w:val="right"/>
            </w:pPr>
            <m:oMathPara>
              <m:oMath>
                <m:r>
                  <w:rPr>
                    <w:rFonts w:ascii="Cambria Math" w:hAnsi="Cambria Math"/>
                  </w:rPr>
                  <m:t>Vs-Vc&lt;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bit Vs</m:t>
                </m:r>
              </m:oMath>
            </m:oMathPara>
          </w:p>
        </w:tc>
        <w:tc>
          <w:tcPr>
            <w:tcW w:w="567" w:type="dxa"/>
            <w:vAlign w:val="center"/>
          </w:tcPr>
          <w:p w14:paraId="0B7F5969" w14:textId="755DDC3B" w:rsidR="00F93AFF" w:rsidRDefault="008E36D8" w:rsidP="008E36D8">
            <w:pPr>
              <w:pStyle w:val="Texto-ABNT"/>
              <w:jc w:val="right"/>
            </w:pPr>
            <w:r>
              <w:t>(5.1)</w:t>
            </w:r>
          </w:p>
        </w:tc>
      </w:tr>
    </w:tbl>
    <w:p w14:paraId="05A87A39" w14:textId="77777777" w:rsidR="00F93AFF" w:rsidRPr="004556E7" w:rsidRDefault="00F93AFF" w:rsidP="004556E7">
      <w:pPr>
        <w:pStyle w:val="Texto-ABNT"/>
      </w:pPr>
    </w:p>
    <w:p w14:paraId="180DF654" w14:textId="2F2B3F5B" w:rsidR="00E34B8D" w:rsidRPr="004556E7" w:rsidRDefault="007C660C" w:rsidP="004556E7">
      <w:pPr>
        <w:pStyle w:val="Texto-ABNT"/>
      </w:pPr>
      <w:r w:rsidRPr="004556E7">
        <w:tab/>
      </w:r>
      <w:ins w:id="774" w:author="Ricardo Zelenovsky" w:date="2021-11-03T19:10:00Z">
        <w:r w:rsidR="00676E17">
          <w:t xml:space="preserve">O manual oferece um esquema bem prático para o cálculo do tempo de amostragem. </w:t>
        </w:r>
      </w:ins>
      <w:del w:id="775" w:author="Ricardo Zelenovsky" w:date="2021-11-03T19:10:00Z">
        <w:r w:rsidRPr="004556E7" w:rsidDel="00676E17">
          <w:delText xml:space="preserve">Em termos mais práticos, </w:delText>
        </w:r>
      </w:del>
      <w:ins w:id="776" w:author="Ricardo Zelenovsky" w:date="2021-11-03T19:10:00Z">
        <w:r w:rsidR="00676E17">
          <w:t>Iniciamo</w:t>
        </w:r>
      </w:ins>
      <w:ins w:id="777" w:author="Ricardo Zelenovsky" w:date="2021-11-03T19:11:00Z">
        <w:r w:rsidR="00676E17">
          <w:t xml:space="preserve">s com </w:t>
        </w:r>
      </w:ins>
      <w:r w:rsidRPr="004556E7">
        <w:t>a</w:t>
      </w:r>
      <w:r w:rsidR="004556E7" w:rsidRPr="004556E7">
        <w:t xml:space="preserve"> </w:t>
      </w:r>
      <w:r w:rsidR="004556E7" w:rsidRPr="004556E7">
        <w:fldChar w:fldCharType="begin"/>
      </w:r>
      <w:r w:rsidR="004556E7" w:rsidRPr="004556E7">
        <w:instrText xml:space="preserve"> REF _Ref85646042 \h </w:instrText>
      </w:r>
      <w:r w:rsidR="004556E7">
        <w:instrText xml:space="preserve"> \* MERGEFORMAT </w:instrText>
      </w:r>
      <w:r w:rsidR="004556E7" w:rsidRPr="004556E7">
        <w:fldChar w:fldCharType="separate"/>
      </w:r>
      <w:r w:rsidR="00BC390A">
        <w:t>Figura 5.12</w:t>
      </w:r>
      <w:r w:rsidR="004556E7" w:rsidRPr="004556E7">
        <w:fldChar w:fldCharType="end"/>
      </w:r>
      <w:r w:rsidR="00D049DA" w:rsidRPr="004556E7">
        <w:t xml:space="preserve"> </w:t>
      </w:r>
      <w:ins w:id="778" w:author="Ricardo Zelenovsky" w:date="2021-11-03T19:11:00Z">
        <w:r w:rsidR="00676E17">
          <w:t xml:space="preserve">que </w:t>
        </w:r>
      </w:ins>
      <w:r w:rsidRPr="004556E7">
        <w:t xml:space="preserve">mostra </w:t>
      </w:r>
      <w:ins w:id="779" w:author="Ricardo Zelenovsky" w:date="2021-11-03T19:11:00Z">
        <w:r w:rsidR="00676E17">
          <w:t xml:space="preserve">um modelo com </w:t>
        </w:r>
      </w:ins>
      <w:r w:rsidRPr="004556E7">
        <w:t xml:space="preserve">os valores de resistência e capacitância </w:t>
      </w:r>
      <w:ins w:id="780" w:author="Ricardo Zelenovsky" w:date="2021-11-03T19:11:00Z">
        <w:r w:rsidR="00676E17">
          <w:t xml:space="preserve">do circuito de entrada do ADC </w:t>
        </w:r>
      </w:ins>
      <w:del w:id="781" w:author="Ricardo Zelenovsky" w:date="2021-11-03T19:11:00Z">
        <w:r w:rsidRPr="004556E7" w:rsidDel="00676E17">
          <w:delText xml:space="preserve">dos equipamentos internos </w:delText>
        </w:r>
      </w:del>
      <w:ins w:id="782" w:author="Ricardo Zelenovsky" w:date="2021-11-03T19:11:00Z">
        <w:r w:rsidR="00676E17">
          <w:t>d</w:t>
        </w:r>
      </w:ins>
      <w:del w:id="783" w:author="Ricardo Zelenovsky" w:date="2021-11-03T19:11:00Z">
        <w:r w:rsidRPr="004556E7" w:rsidDel="00676E17">
          <w:delText>a</w:delText>
        </w:r>
      </w:del>
      <w:r w:rsidRPr="004556E7">
        <w:t>o MSP430</w:t>
      </w:r>
      <w:ins w:id="784" w:author="Ricardo Zelenovsky" w:date="2021-11-03T19:11:00Z">
        <w:r w:rsidR="00676E17">
          <w:t xml:space="preserve">. A </w:t>
        </w:r>
      </w:ins>
      <w:del w:id="785" w:author="Ricardo Zelenovsky" w:date="2021-11-03T19:11:00Z">
        <w:r w:rsidRPr="004556E7" w:rsidDel="00676E17">
          <w:delText xml:space="preserve">, sendo a </w:delText>
        </w:r>
      </w:del>
      <w:r w:rsidRPr="004556E7">
        <w:t xml:space="preserve">resistência </w:t>
      </w:r>
      <w:r w:rsidR="007D6DA3">
        <w:t>‘</w:t>
      </w:r>
      <w:proofErr w:type="spellStart"/>
      <w:r w:rsidRPr="004556E7">
        <w:t>Rs</w:t>
      </w:r>
      <w:proofErr w:type="spellEnd"/>
      <w:r w:rsidR="007D6DA3">
        <w:t>’</w:t>
      </w:r>
      <w:r w:rsidRPr="004556E7">
        <w:t>, a resistência de saída do circuito do microfone.</w:t>
      </w:r>
      <w:r w:rsidR="00825DED">
        <w:t xml:space="preserve"> Essa resistência </w:t>
      </w:r>
      <w:r w:rsidR="007D6DA3">
        <w:t>‘</w:t>
      </w:r>
      <w:proofErr w:type="spellStart"/>
      <w:r w:rsidR="00825DED">
        <w:t>Rs</w:t>
      </w:r>
      <w:proofErr w:type="spellEnd"/>
      <w:r w:rsidR="007D6DA3">
        <w:t>’</w:t>
      </w:r>
      <w:r w:rsidR="00825DED">
        <w:t xml:space="preserve">, é dado pelos dois resistores do divisor resistivo da </w:t>
      </w:r>
      <w:r w:rsidR="007D6DA3">
        <w:fldChar w:fldCharType="begin"/>
      </w:r>
      <w:r w:rsidR="007D6DA3">
        <w:instrText xml:space="preserve"> REF _Ref86448290 \h </w:instrText>
      </w:r>
      <w:r w:rsidR="007D6DA3">
        <w:fldChar w:fldCharType="separate"/>
      </w:r>
      <w:r w:rsidR="00BC390A">
        <w:t xml:space="preserve">Figura </w:t>
      </w:r>
      <w:r w:rsidR="00BC390A">
        <w:rPr>
          <w:noProof/>
        </w:rPr>
        <w:t>3</w:t>
      </w:r>
      <w:r w:rsidR="00BC390A">
        <w:t>.</w:t>
      </w:r>
      <w:r w:rsidR="00BC390A">
        <w:rPr>
          <w:noProof/>
        </w:rPr>
        <w:t>6</w:t>
      </w:r>
      <w:r w:rsidR="007D6DA3">
        <w:fldChar w:fldCharType="end"/>
      </w:r>
      <w:r w:rsidR="007D6DA3">
        <w:t xml:space="preserve"> </w:t>
      </w:r>
      <w:r w:rsidR="00825DED">
        <w:t xml:space="preserve">em paralelo, já que </w:t>
      </w:r>
      <w:r w:rsidR="00515A1E">
        <w:t>a</w:t>
      </w:r>
      <w:r w:rsidR="00825DED">
        <w:t xml:space="preserve"> saída do circuito do microfone é </w:t>
      </w:r>
      <w:r w:rsidR="00515A1E">
        <w:t xml:space="preserve"> um amplificador operacional (buffer </w:t>
      </w:r>
      <w:r w:rsidR="00515A1E">
        <w:lastRenderedPageBreak/>
        <w:t xml:space="preserve">de ganho 1, como visto na </w:t>
      </w:r>
      <w:r w:rsidR="00515A1E">
        <w:fldChar w:fldCharType="begin"/>
      </w:r>
      <w:r w:rsidR="00515A1E">
        <w:instrText xml:space="preserve"> REF _Ref85997642 \h </w:instrText>
      </w:r>
      <w:r w:rsidR="00515A1E">
        <w:fldChar w:fldCharType="separate"/>
      </w:r>
      <w:r w:rsidR="00BC390A">
        <w:t xml:space="preserve">Figura </w:t>
      </w:r>
      <w:r w:rsidR="00BC390A">
        <w:rPr>
          <w:noProof/>
        </w:rPr>
        <w:t>3</w:t>
      </w:r>
      <w:r w:rsidR="00BC390A">
        <w:t>.</w:t>
      </w:r>
      <w:r w:rsidR="00BC390A">
        <w:rPr>
          <w:noProof/>
        </w:rPr>
        <w:t>5</w:t>
      </w:r>
      <w:r w:rsidR="00515A1E">
        <w:fldChar w:fldCharType="end"/>
      </w:r>
      <w:r w:rsidR="00515A1E">
        <w:t xml:space="preserve">), tendo sua impedância de saída em malha aberta </w:t>
      </w:r>
      <w:r w:rsidR="00825DED">
        <w:t>de 16 Ω e em malha fechada de 0,1 Ω.</w:t>
      </w:r>
    </w:p>
    <w:p w14:paraId="7D2E0137" w14:textId="68F196D6" w:rsidR="007C660C" w:rsidRDefault="007C660C" w:rsidP="007C660C">
      <w:pPr>
        <w:pStyle w:val="Texto-ABNT"/>
      </w:pPr>
    </w:p>
    <w:p w14:paraId="3D708CEE" w14:textId="77777777" w:rsidR="00C31EBB" w:rsidRDefault="00D049DA" w:rsidP="00047024">
      <w:pPr>
        <w:pStyle w:val="Texto-ABNT"/>
        <w:keepNext/>
        <w:jc w:val="center"/>
      </w:pPr>
      <w:r w:rsidRPr="00D049DA">
        <w:rPr>
          <w:noProof/>
        </w:rPr>
        <w:drawing>
          <wp:inline distT="0" distB="0" distL="0" distR="0" wp14:anchorId="59FED6B7" wp14:editId="0580665A">
            <wp:extent cx="5175554" cy="1614115"/>
            <wp:effectExtent l="0" t="0" r="6350" b="5715"/>
            <wp:docPr id="4" name="Imagem 4"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Diagrama, Esquemático&#10;&#10;Descrição gerada automaticamente"/>
                    <pic:cNvPicPr/>
                  </pic:nvPicPr>
                  <pic:blipFill>
                    <a:blip r:embed="rId53"/>
                    <a:stretch>
                      <a:fillRect/>
                    </a:stretch>
                  </pic:blipFill>
                  <pic:spPr>
                    <a:xfrm>
                      <a:off x="0" y="0"/>
                      <a:ext cx="5202158" cy="1622412"/>
                    </a:xfrm>
                    <a:prstGeom prst="rect">
                      <a:avLst/>
                    </a:prstGeom>
                  </pic:spPr>
                </pic:pic>
              </a:graphicData>
            </a:graphic>
          </wp:inline>
        </w:drawing>
      </w:r>
    </w:p>
    <w:p w14:paraId="17347353" w14:textId="2AFED96C" w:rsidR="007C660C" w:rsidRDefault="00C31EBB" w:rsidP="00C31EBB">
      <w:pPr>
        <w:pStyle w:val="EstiloLegenda-ABNT"/>
      </w:pPr>
      <w:bookmarkStart w:id="786" w:name="_Ref85646042"/>
      <w:bookmarkStart w:id="787" w:name="_Toc86757892"/>
      <w:r>
        <w:t xml:space="preserve">Figura </w:t>
      </w:r>
      <w:fldSimple w:instr=" STYLEREF 1 \s ">
        <w:r w:rsidR="00BC390A">
          <w:rPr>
            <w:noProof/>
          </w:rPr>
          <w:t>5</w:t>
        </w:r>
      </w:fldSimple>
      <w:r w:rsidR="00860EBD">
        <w:t>.</w:t>
      </w:r>
      <w:fldSimple w:instr=" SEQ Figura \* ARABIC \s 1 ">
        <w:r w:rsidR="00BC390A">
          <w:rPr>
            <w:noProof/>
          </w:rPr>
          <w:t>12</w:t>
        </w:r>
      </w:fldSimple>
      <w:bookmarkEnd w:id="786"/>
      <w:r>
        <w:t xml:space="preserve">: </w:t>
      </w:r>
      <w:r w:rsidRPr="00F528BC">
        <w:t>Circuito equivalente de entrada analógica</w:t>
      </w:r>
      <w:bookmarkEnd w:id="787"/>
    </w:p>
    <w:p w14:paraId="295CF67D" w14:textId="474AC879" w:rsidR="00BA63BE" w:rsidRPr="00FA68A7" w:rsidRDefault="00BA63BE" w:rsidP="00FA68A7">
      <w:pPr>
        <w:jc w:val="center"/>
        <w:rPr>
          <w:rFonts w:ascii="Times New Roman" w:hAnsi="Times New Roman" w:cs="Times New Roman"/>
          <w:bCs/>
          <w:sz w:val="16"/>
          <w:szCs w:val="16"/>
        </w:rPr>
      </w:pPr>
    </w:p>
    <w:p w14:paraId="326520AA" w14:textId="42B17BA0" w:rsidR="00B77E4F" w:rsidRDefault="00D049DA" w:rsidP="00D049DA">
      <w:pPr>
        <w:pStyle w:val="Texto-ABNT"/>
      </w:pPr>
      <w:r>
        <w:tab/>
        <w:t>Para saber o tempo mínimo de amostragem, o manual</w:t>
      </w:r>
      <w:r>
        <w:rPr>
          <w:rStyle w:val="Refdenotaderodap"/>
          <w:bCs w:val="0"/>
        </w:rPr>
        <w:footnoteReference w:id="9"/>
      </w:r>
      <w:r>
        <w:t xml:space="preserve"> do MSP430F5529</w:t>
      </w:r>
      <w:r w:rsidR="00B81332">
        <w:t xml:space="preserve"> apresenta a equação 5.2 que depende de “</w:t>
      </w:r>
      <w:proofErr w:type="spellStart"/>
      <w:r w:rsidR="00B81332">
        <w:t>Rs</w:t>
      </w:r>
      <w:proofErr w:type="spellEnd"/>
      <w:r w:rsidR="00B81332">
        <w:t>”.</w:t>
      </w:r>
    </w:p>
    <w:p w14:paraId="2DE0801E" w14:textId="189FD452" w:rsidR="00B81332" w:rsidRDefault="00B81332" w:rsidP="00D049DA">
      <w:pPr>
        <w:pStyle w:val="Texto-ABN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370"/>
        <w:gridCol w:w="676"/>
      </w:tblGrid>
      <w:tr w:rsidR="00B81332" w14:paraId="5E7A3A6C" w14:textId="77777777" w:rsidTr="000B2219">
        <w:trPr>
          <w:trHeight w:val="283"/>
        </w:trPr>
        <w:tc>
          <w:tcPr>
            <w:tcW w:w="567" w:type="dxa"/>
            <w:vAlign w:val="center"/>
          </w:tcPr>
          <w:p w14:paraId="1115C6B8" w14:textId="77777777" w:rsidR="00B81332" w:rsidRDefault="00B81332" w:rsidP="000B2219">
            <w:pPr>
              <w:pStyle w:val="Texto-ABNT"/>
              <w:jc w:val="right"/>
            </w:pPr>
          </w:p>
        </w:tc>
        <w:tc>
          <w:tcPr>
            <w:tcW w:w="7370" w:type="dxa"/>
            <w:vAlign w:val="center"/>
          </w:tcPr>
          <w:p w14:paraId="0B75288F" w14:textId="56C3C7CE" w:rsidR="00B81332" w:rsidRDefault="00B81332" w:rsidP="000B2219">
            <w:pPr>
              <w:pStyle w:val="Texto-ABNT"/>
              <w:jc w:val="right"/>
            </w:pPr>
            <m:oMathPara>
              <m:oMath>
                <m:r>
                  <w:rPr>
                    <w:rFonts w:ascii="Cambria Math" w:hAnsi="Cambria Math"/>
                  </w:rPr>
                  <m:t>Tsample&gt;</m:t>
                </m:r>
                <m:d>
                  <m:dPr>
                    <m:ctrlPr>
                      <w:rPr>
                        <w:rFonts w:ascii="Cambria Math" w:hAnsi="Cambria Math"/>
                        <w:i/>
                      </w:rPr>
                    </m:ctrlPr>
                  </m:dPr>
                  <m:e>
                    <m:r>
                      <w:rPr>
                        <w:rFonts w:ascii="Cambria Math" w:hAnsi="Cambria Math"/>
                      </w:rPr>
                      <m:t>Rs+Ri</m:t>
                    </m:r>
                  </m:e>
                </m:d>
                <m:r>
                  <w:rPr>
                    <w:rFonts w:ascii="Cambria Math" w:hAnsi="Cambria Math"/>
                  </w:rPr>
                  <m:t xml:space="preserve"> x ln</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n+1</m:t>
                        </m:r>
                      </m:sup>
                    </m:sSup>
                  </m:e>
                </m:d>
                <m:r>
                  <w:rPr>
                    <w:rFonts w:ascii="Cambria Math" w:hAnsi="Cambria Math"/>
                  </w:rPr>
                  <m:t xml:space="preserve"> x Ci+800 ns</m:t>
                </m:r>
              </m:oMath>
            </m:oMathPara>
          </w:p>
        </w:tc>
        <w:tc>
          <w:tcPr>
            <w:tcW w:w="567" w:type="dxa"/>
            <w:vAlign w:val="center"/>
          </w:tcPr>
          <w:p w14:paraId="28A1B3C4" w14:textId="6B0680ED" w:rsidR="00B81332" w:rsidRDefault="00B81332" w:rsidP="000B2219">
            <w:pPr>
              <w:pStyle w:val="Texto-ABNT"/>
              <w:jc w:val="right"/>
            </w:pPr>
            <w:r>
              <w:t>(5.2)</w:t>
            </w:r>
          </w:p>
        </w:tc>
      </w:tr>
    </w:tbl>
    <w:p w14:paraId="46A103F6" w14:textId="1DEEA800" w:rsidR="00B81332" w:rsidRDefault="00B81332" w:rsidP="00D049DA">
      <w:pPr>
        <w:pStyle w:val="Texto-ABNT"/>
      </w:pPr>
    </w:p>
    <w:p w14:paraId="4A586ECC" w14:textId="368FE5BF" w:rsidR="00C957D7" w:rsidRDefault="00B81332" w:rsidP="004556E7">
      <w:pPr>
        <w:pStyle w:val="Texto-ABNT"/>
      </w:pPr>
      <w:r>
        <w:tab/>
        <w:t xml:space="preserve">Substituindo </w:t>
      </w:r>
      <w:r w:rsidR="004844A6">
        <w:t>“</w:t>
      </w:r>
      <w:proofErr w:type="spellStart"/>
      <w:r>
        <w:t>Rs</w:t>
      </w:r>
      <w:proofErr w:type="spellEnd"/>
      <w:r w:rsidR="004844A6">
        <w:t>”</w:t>
      </w:r>
      <w:r>
        <w:t xml:space="preserve"> por </w:t>
      </w:r>
      <w:r w:rsidR="00515A1E">
        <w:t>5</w:t>
      </w:r>
      <w:r>
        <w:t xml:space="preserve"> </w:t>
      </w:r>
      <w:proofErr w:type="spellStart"/>
      <w:r>
        <w:t>kΩ</w:t>
      </w:r>
      <w:proofErr w:type="spellEnd"/>
      <w:r>
        <w:t xml:space="preserve"> </w:t>
      </w:r>
      <w:r w:rsidR="004844A6">
        <w:t xml:space="preserve">e “n” por 12 que é a resolução do ADC, temos o tempo mínimo de amostragem, necessitada nos trabalhos anteriores, de </w:t>
      </w:r>
      <w:r w:rsidR="00DC06E4">
        <w:t>2</w:t>
      </w:r>
      <w:r w:rsidR="004844A6">
        <w:t>,</w:t>
      </w:r>
      <w:r w:rsidR="00DC06E4">
        <w:t>33</w:t>
      </w:r>
      <w:r w:rsidR="004844A6">
        <w:t xml:space="preserve"> µs. Com o </w:t>
      </w:r>
      <w:proofErr w:type="spellStart"/>
      <w:r w:rsidR="004844A6">
        <w:t>Clock</w:t>
      </w:r>
      <w:proofErr w:type="spellEnd"/>
      <w:r w:rsidR="004844A6">
        <w:t xml:space="preserve"> do microcontrolador em 20 MHz, t</w:t>
      </w:r>
      <w:r w:rsidR="00060809">
        <w:t>ínhamos</w:t>
      </w:r>
      <w:r w:rsidR="004844A6">
        <w:t xml:space="preserve"> que </w:t>
      </w:r>
      <w:ins w:id="788" w:author="Ricardo Zelenovsky" w:date="2021-11-03T19:12:00Z">
        <w:r w:rsidR="00676E17">
          <w:t xml:space="preserve">seriam </w:t>
        </w:r>
      </w:ins>
      <w:del w:id="789" w:author="Ricardo Zelenovsky" w:date="2021-11-03T19:12:00Z">
        <w:r w:rsidR="00060809" w:rsidDel="00676E17">
          <w:delText>era</w:delText>
        </w:r>
        <w:r w:rsidR="004844A6" w:rsidDel="00676E17">
          <w:delText xml:space="preserve"> </w:delText>
        </w:r>
      </w:del>
      <w:r w:rsidR="004844A6">
        <w:t>necessário</w:t>
      </w:r>
      <w:ins w:id="790" w:author="Ricardo Zelenovsky" w:date="2021-11-03T19:12:00Z">
        <w:r w:rsidR="00676E17">
          <w:t>s</w:t>
        </w:r>
      </w:ins>
      <w:r w:rsidR="004844A6">
        <w:t xml:space="preserve"> </w:t>
      </w:r>
      <w:r w:rsidR="00DC06E4">
        <w:t>46</w:t>
      </w:r>
      <w:r w:rsidR="00515A1E">
        <w:t>,6</w:t>
      </w:r>
      <w:r w:rsidR="004844A6">
        <w:t xml:space="preserve"> ciclos de </w:t>
      </w:r>
      <w:proofErr w:type="spellStart"/>
      <w:r w:rsidR="004844A6">
        <w:t>Clock</w:t>
      </w:r>
      <w:proofErr w:type="spellEnd"/>
      <w:r w:rsidR="004844A6">
        <w:t xml:space="preserve"> para a amostragem. Valor muito </w:t>
      </w:r>
      <w:ins w:id="791" w:author="Ricardo Zelenovsky" w:date="2021-11-03T19:12:00Z">
        <w:r w:rsidR="00676E17">
          <w:t xml:space="preserve">acima </w:t>
        </w:r>
      </w:ins>
      <w:del w:id="792" w:author="Ricardo Zelenovsky" w:date="2021-11-03T19:12:00Z">
        <w:r w:rsidR="004844A6" w:rsidDel="00676E17">
          <w:delText xml:space="preserve">longe </w:delText>
        </w:r>
      </w:del>
      <w:ins w:id="793" w:author="Ricardo Zelenovsky" w:date="2021-11-03T19:12:00Z">
        <w:r w:rsidR="00676E17">
          <w:t xml:space="preserve">selecionado que foi de </w:t>
        </w:r>
      </w:ins>
      <w:del w:id="794" w:author="Ricardo Zelenovsky" w:date="2021-11-03T19:12:00Z">
        <w:r w:rsidR="004844A6" w:rsidDel="00676E17">
          <w:delText xml:space="preserve">do </w:delText>
        </w:r>
      </w:del>
      <w:r w:rsidR="004844A6">
        <w:t>escolhido de 4 ciclos.</w:t>
      </w:r>
      <w:ins w:id="795" w:author="Ricardo Zelenovsky" w:date="2021-11-03T19:12:00Z">
        <w:r w:rsidR="00676E17">
          <w:t xml:space="preserve"> Porém, nada de apreciável foi notado com este intervalo</w:t>
        </w:r>
      </w:ins>
      <w:ins w:id="796" w:author="Ricardo Zelenovsky" w:date="2021-11-03T19:13:00Z">
        <w:r w:rsidR="00676E17">
          <w:t xml:space="preserve"> de amostragem.</w:t>
        </w:r>
      </w:ins>
    </w:p>
    <w:p w14:paraId="0A870DD1" w14:textId="219CD1B0" w:rsidR="004844A6" w:rsidRDefault="004844A6" w:rsidP="004556E7">
      <w:pPr>
        <w:pStyle w:val="Texto-ABNT"/>
      </w:pPr>
      <w:r>
        <w:tab/>
      </w:r>
      <w:r w:rsidR="004D4737">
        <w:t xml:space="preserve">A modificação feita foi trocar os resistores de 10 </w:t>
      </w:r>
      <w:proofErr w:type="spellStart"/>
      <w:r w:rsidR="004D4737">
        <w:t>kΩ</w:t>
      </w:r>
      <w:proofErr w:type="spellEnd"/>
      <w:r w:rsidR="004D4737">
        <w:t xml:space="preserve"> por resistores de 1 </w:t>
      </w:r>
      <w:proofErr w:type="spellStart"/>
      <w:r w:rsidR="004D4737">
        <w:t>kΩ</w:t>
      </w:r>
      <w:proofErr w:type="spellEnd"/>
      <w:ins w:id="797" w:author="Ricardo Zelenovsky" w:date="2021-11-03T19:13:00Z">
        <w:r w:rsidR="00676E17">
          <w:t>, com o intuito de diminuir a impedância de saída do amplificador</w:t>
        </w:r>
      </w:ins>
      <w:r w:rsidR="004D4737">
        <w:t xml:space="preserve">. </w:t>
      </w:r>
      <w:r>
        <w:t>Com a mudança dos valores dos resistores que são usados para fazer o divisor resistivo</w:t>
      </w:r>
      <w:r w:rsidR="004D4737">
        <w:t>, temos que</w:t>
      </w:r>
      <w:r w:rsidR="006A008E">
        <w:t xml:space="preserve"> o novo valor de “</w:t>
      </w:r>
      <w:proofErr w:type="spellStart"/>
      <w:r w:rsidR="006A008E">
        <w:t>Rs</w:t>
      </w:r>
      <w:proofErr w:type="spellEnd"/>
      <w:r w:rsidR="006A008E">
        <w:t>” é de 500 Ω. Então, agora</w:t>
      </w:r>
      <w:r w:rsidR="00C24FE6">
        <w:t>,</w:t>
      </w:r>
      <w:r w:rsidR="004D4737">
        <w:t xml:space="preserve"> </w:t>
      </w:r>
      <w:ins w:id="798" w:author="Ricardo Zelenovsky" w:date="2021-11-03T19:13:00Z">
        <w:r w:rsidR="00676E17">
          <w:t>são</w:t>
        </w:r>
      </w:ins>
      <w:del w:id="799" w:author="Ricardo Zelenovsky" w:date="2021-11-03T19:13:00Z">
        <w:r w:rsidR="00060809" w:rsidDel="00676E17">
          <w:delText>é</w:delText>
        </w:r>
      </w:del>
      <w:r w:rsidR="00060809">
        <w:t xml:space="preserve"> </w:t>
      </w:r>
      <w:proofErr w:type="gramStart"/>
      <w:r w:rsidR="00060809">
        <w:t>necessário</w:t>
      </w:r>
      <w:ins w:id="800" w:author="Ricardo Zelenovsky" w:date="2021-11-03T19:13:00Z">
        <w:r w:rsidR="00676E17">
          <w:t>s</w:t>
        </w:r>
      </w:ins>
      <w:r w:rsidR="00060809">
        <w:t xml:space="preserve">  2</w:t>
      </w:r>
      <w:r w:rsidR="00C24FE6">
        <w:t>6</w:t>
      </w:r>
      <w:proofErr w:type="gramEnd"/>
      <w:r w:rsidR="00060809">
        <w:t>,</w:t>
      </w:r>
      <w:r w:rsidR="00C24FE6">
        <w:t>2</w:t>
      </w:r>
      <w:r w:rsidR="00060809">
        <w:t xml:space="preserve"> ciclos</w:t>
      </w:r>
      <w:r w:rsidR="008F3BCC">
        <w:t xml:space="preserve"> de </w:t>
      </w:r>
      <w:proofErr w:type="spellStart"/>
      <w:r w:rsidR="008F3BCC">
        <w:t>Clock</w:t>
      </w:r>
      <w:proofErr w:type="spellEnd"/>
      <w:r w:rsidR="00060809">
        <w:t xml:space="preserve">, pois o tempo mínimo de amostragem passou para </w:t>
      </w:r>
      <w:r w:rsidR="008F3BCC">
        <w:t>1,</w:t>
      </w:r>
      <w:r w:rsidR="00DC06E4">
        <w:t>31</w:t>
      </w:r>
      <w:r w:rsidR="008F3BCC">
        <w:t xml:space="preserve"> µs. </w:t>
      </w:r>
    </w:p>
    <w:p w14:paraId="74433EEA" w14:textId="346C1113" w:rsidR="008F3BCC" w:rsidRDefault="008F3BCC" w:rsidP="004556E7">
      <w:pPr>
        <w:pStyle w:val="Texto-ABNT"/>
      </w:pPr>
      <w:r>
        <w:tab/>
        <w:t xml:space="preserve">Ainda assim, 4 ciclos estão </w:t>
      </w:r>
      <w:ins w:id="801" w:author="Ricardo Zelenovsky" w:date="2021-11-03T19:14:00Z">
        <w:r w:rsidR="00676E17">
          <w:t xml:space="preserve">bem abaixo dos </w:t>
        </w:r>
      </w:ins>
      <w:del w:id="802" w:author="Ricardo Zelenovsky" w:date="2021-11-03T19:14:00Z">
        <w:r w:rsidDel="00676E17">
          <w:delText xml:space="preserve">longe de </w:delText>
        </w:r>
      </w:del>
      <w:r>
        <w:t>2</w:t>
      </w:r>
      <w:r w:rsidR="00C24FE6">
        <w:t>6</w:t>
      </w:r>
      <w:r>
        <w:t>,</w:t>
      </w:r>
      <w:r w:rsidR="00C24FE6">
        <w:t>2</w:t>
      </w:r>
      <w:r>
        <w:t xml:space="preserve"> ciclos</w:t>
      </w:r>
      <w:ins w:id="803" w:author="Ricardo Zelenovsky" w:date="2021-11-03T19:14:00Z">
        <w:r w:rsidR="00676E17">
          <w:t xml:space="preserve"> calculados</w:t>
        </w:r>
      </w:ins>
      <w:r>
        <w:t xml:space="preserve">, mas está bem mais perto do que </w:t>
      </w:r>
      <w:r w:rsidR="00C24FE6">
        <w:t>46,6</w:t>
      </w:r>
      <w:r>
        <w:t xml:space="preserve"> ciclos, representando uma redução de </w:t>
      </w:r>
      <w:r w:rsidR="00C24FE6">
        <w:t>43</w:t>
      </w:r>
      <w:r>
        <w:t>,</w:t>
      </w:r>
      <w:r w:rsidR="00C24FE6">
        <w:t>78</w:t>
      </w:r>
      <w:r>
        <w:t>%.</w:t>
      </w:r>
    </w:p>
    <w:p w14:paraId="632415BA" w14:textId="2433D79E" w:rsidR="008F3BCC" w:rsidRDefault="008F3BCC" w:rsidP="004556E7">
      <w:pPr>
        <w:pStyle w:val="Texto-ABNT"/>
      </w:pPr>
      <w:r>
        <w:tab/>
        <w:t>A</w:t>
      </w:r>
      <w:r w:rsidR="006C63A4">
        <w:t xml:space="preserve"> </w:t>
      </w:r>
      <w:r w:rsidR="004556E7">
        <w:fldChar w:fldCharType="begin"/>
      </w:r>
      <w:r w:rsidR="004556E7">
        <w:instrText xml:space="preserve"> REF _Ref85646111 \h </w:instrText>
      </w:r>
      <w:r w:rsidR="004556E7">
        <w:fldChar w:fldCharType="separate"/>
      </w:r>
      <w:r w:rsidR="00BC390A">
        <w:t xml:space="preserve">Figura </w:t>
      </w:r>
      <w:r w:rsidR="00BC390A">
        <w:rPr>
          <w:noProof/>
        </w:rPr>
        <w:t>5</w:t>
      </w:r>
      <w:r w:rsidR="00BC390A">
        <w:t>.</w:t>
      </w:r>
      <w:r w:rsidR="00BC390A">
        <w:rPr>
          <w:noProof/>
        </w:rPr>
        <w:t>13</w:t>
      </w:r>
      <w:r w:rsidR="004556E7">
        <w:fldChar w:fldCharType="end"/>
      </w:r>
      <w:r w:rsidR="004556E7">
        <w:t xml:space="preserve"> </w:t>
      </w:r>
      <w:r>
        <w:t>representa o sinal captado nas mesmas condições realizadas na</w:t>
      </w:r>
      <w:r w:rsidR="004556E7">
        <w:t xml:space="preserve"> </w:t>
      </w:r>
      <w:r w:rsidR="004556E7">
        <w:fldChar w:fldCharType="begin"/>
      </w:r>
      <w:r w:rsidR="004556E7">
        <w:instrText xml:space="preserve"> REF _Ref85645690 \h </w:instrText>
      </w:r>
      <w:r w:rsidR="004556E7">
        <w:fldChar w:fldCharType="separate"/>
      </w:r>
      <w:r w:rsidR="00BC390A">
        <w:t xml:space="preserve">Figura </w:t>
      </w:r>
      <w:r w:rsidR="00BC390A">
        <w:rPr>
          <w:noProof/>
        </w:rPr>
        <w:t>5</w:t>
      </w:r>
      <w:r w:rsidR="00BC390A">
        <w:t>.</w:t>
      </w:r>
      <w:r w:rsidR="00BC390A">
        <w:rPr>
          <w:noProof/>
        </w:rPr>
        <w:t>10</w:t>
      </w:r>
      <w:r w:rsidR="004556E7">
        <w:fldChar w:fldCharType="end"/>
      </w:r>
      <w:r>
        <w:t>. Como podemos observar</w:t>
      </w:r>
      <w:r w:rsidR="00A64AE7">
        <w:t>, agora o sinal está representa</w:t>
      </w:r>
      <w:r w:rsidR="006C63A4">
        <w:t>n</w:t>
      </w:r>
      <w:r w:rsidR="00A64AE7">
        <w:t xml:space="preserve">do a sua envoltória de forma mais </w:t>
      </w:r>
      <w:r w:rsidR="005A5DCF">
        <w:t>adequada</w:t>
      </w:r>
      <w:r w:rsidR="00A64AE7">
        <w:t xml:space="preserve">, com menor presença de ruído em sua composição. Os picos que antes tinham muitas imperfeições, agora estão quase que perfeitos. Vale ressaltar que o sinal está puro, sem nenhum </w:t>
      </w:r>
      <w:r w:rsidR="00A64AE7">
        <w:lastRenderedPageBreak/>
        <w:t xml:space="preserve">tratamento via MSP430, apenas como o filtro </w:t>
      </w:r>
      <w:proofErr w:type="spellStart"/>
      <w:r w:rsidR="00A64AE7">
        <w:t>passa-baixas</w:t>
      </w:r>
      <w:proofErr w:type="spellEnd"/>
      <w:r w:rsidR="00A64AE7">
        <w:t xml:space="preserve"> </w:t>
      </w:r>
      <w:ins w:id="804" w:author="Ricardo Zelenovsky" w:date="2021-11-03T19:14:00Z">
        <w:r w:rsidR="00676E17">
          <w:t>analógico</w:t>
        </w:r>
      </w:ins>
      <w:ins w:id="805" w:author="Ricardo Zelenovsky" w:date="2021-11-03T19:15:00Z">
        <w:r w:rsidR="00676E17">
          <w:t xml:space="preserve"> </w:t>
        </w:r>
        <w:r w:rsidR="00676E17">
          <w:t>(</w:t>
        </w:r>
        <w:proofErr w:type="spellStart"/>
        <w:r w:rsidR="00676E17">
          <w:t>anti-aliasing</w:t>
        </w:r>
        <w:proofErr w:type="spellEnd"/>
        <w:r w:rsidR="00676E17">
          <w:t>)</w:t>
        </w:r>
      </w:ins>
      <w:ins w:id="806" w:author="Ricardo Zelenovsky" w:date="2021-11-03T19:14:00Z">
        <w:r w:rsidR="00676E17">
          <w:t xml:space="preserve"> </w:t>
        </w:r>
      </w:ins>
      <w:r w:rsidR="00A64AE7">
        <w:t xml:space="preserve">presente no </w:t>
      </w:r>
      <w:ins w:id="807" w:author="Ricardo Zelenovsky" w:date="2021-11-03T19:14:00Z">
        <w:r w:rsidR="00676E17">
          <w:t xml:space="preserve">pré-amplificador </w:t>
        </w:r>
      </w:ins>
      <w:r w:rsidR="00A64AE7">
        <w:t>microfone.</w:t>
      </w:r>
    </w:p>
    <w:p w14:paraId="2EB6248A" w14:textId="77777777" w:rsidR="00C31EBB" w:rsidRDefault="00C31EBB" w:rsidP="0053488A">
      <w:pPr>
        <w:spacing w:before="119"/>
        <w:jc w:val="both"/>
        <w:rPr>
          <w:rFonts w:ascii="Times New Roman" w:hAnsi="Times New Roman" w:cs="Times New Roman"/>
          <w:bCs/>
          <w:sz w:val="24"/>
          <w:szCs w:val="24"/>
        </w:rPr>
      </w:pPr>
    </w:p>
    <w:p w14:paraId="27C1311B" w14:textId="77777777" w:rsidR="005E6594" w:rsidRDefault="00A64AE7" w:rsidP="005E6594">
      <w:pPr>
        <w:keepNext/>
        <w:spacing w:before="119"/>
        <w:jc w:val="center"/>
      </w:pPr>
      <w:r w:rsidRPr="00A64AE7">
        <w:rPr>
          <w:rFonts w:ascii="Times New Roman" w:hAnsi="Times New Roman" w:cs="Times New Roman"/>
          <w:bCs/>
          <w:noProof/>
          <w:sz w:val="24"/>
          <w:szCs w:val="24"/>
        </w:rPr>
        <w:drawing>
          <wp:inline distT="0" distB="0" distL="0" distR="0" wp14:anchorId="63626220" wp14:editId="0DC0B762">
            <wp:extent cx="3066161" cy="2295525"/>
            <wp:effectExtent l="0" t="0" r="1270" b="0"/>
            <wp:docPr id="7" name="Imagem 7"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Gráfico, Gráfico de linhas&#10;&#10;Descrição gerada automaticamente"/>
                    <pic:cNvPicPr/>
                  </pic:nvPicPr>
                  <pic:blipFill>
                    <a:blip r:embed="rId54"/>
                    <a:stretch>
                      <a:fillRect/>
                    </a:stretch>
                  </pic:blipFill>
                  <pic:spPr>
                    <a:xfrm>
                      <a:off x="0" y="0"/>
                      <a:ext cx="3238708" cy="2424705"/>
                    </a:xfrm>
                    <a:prstGeom prst="rect">
                      <a:avLst/>
                    </a:prstGeom>
                  </pic:spPr>
                </pic:pic>
              </a:graphicData>
            </a:graphic>
          </wp:inline>
        </w:drawing>
      </w:r>
    </w:p>
    <w:p w14:paraId="51180818" w14:textId="049F2F5E" w:rsidR="00C31EBB" w:rsidRDefault="005E6594" w:rsidP="005E6594">
      <w:pPr>
        <w:pStyle w:val="EstiloLegenda-ABNT"/>
      </w:pPr>
      <w:bookmarkStart w:id="808" w:name="_Ref85646111"/>
      <w:bookmarkStart w:id="809" w:name="_Toc86757893"/>
      <w:r>
        <w:t xml:space="preserve">Figura </w:t>
      </w:r>
      <w:fldSimple w:instr=" STYLEREF 1 \s ">
        <w:r w:rsidR="00BC390A">
          <w:rPr>
            <w:noProof/>
          </w:rPr>
          <w:t>5</w:t>
        </w:r>
      </w:fldSimple>
      <w:r w:rsidR="00860EBD">
        <w:t>.</w:t>
      </w:r>
      <w:fldSimple w:instr=" SEQ Figura \* ARABIC \s 1 ">
        <w:r w:rsidR="00BC390A">
          <w:rPr>
            <w:noProof/>
          </w:rPr>
          <w:t>13</w:t>
        </w:r>
      </w:fldSimple>
      <w:bookmarkEnd w:id="808"/>
      <w:r>
        <w:t>:</w:t>
      </w:r>
      <w:r w:rsidRPr="00E9751A">
        <w:t xml:space="preserve">Sinal puro recebido </w:t>
      </w:r>
      <w:ins w:id="810" w:author="Ricardo Zelenovsky" w:date="2021-11-03T19:15:00Z">
        <w:r w:rsidR="00676E17">
          <w:t>entregue pelo ADC com o emprego de um divisor resistivo com resistores de 1 k</w:t>
        </w:r>
      </w:ins>
      <w:ins w:id="811" w:author="Ricardo Zelenovsky" w:date="2021-11-03T19:16:00Z">
        <w:r w:rsidR="00676E17">
          <w:rPr>
            <w:rFonts w:cs="Times New Roman"/>
          </w:rPr>
          <w:t>Ω</w:t>
        </w:r>
        <w:r w:rsidR="00676E17">
          <w:t>.</w:t>
        </w:r>
      </w:ins>
      <w:del w:id="812" w:author="Ricardo Zelenovsky" w:date="2021-11-03T19:16:00Z">
        <w:r w:rsidRPr="00E9751A" w:rsidDel="00676E17">
          <w:delText xml:space="preserve">dos </w:delText>
        </w:r>
      </w:del>
      <w:del w:id="813" w:author="Ricardo Zelenovsky" w:date="2021-11-03T19:15:00Z">
        <w:r w:rsidRPr="00E9751A" w:rsidDel="00676E17">
          <w:delText xml:space="preserve"> </w:delText>
        </w:r>
      </w:del>
      <w:del w:id="814" w:author="Ricardo Zelenovsky" w:date="2021-11-03T19:16:00Z">
        <w:r w:rsidRPr="00E9751A" w:rsidDel="00676E17">
          <w:delText>microfones resultante da troca do valor do resistor</w:delText>
        </w:r>
      </w:del>
      <w:bookmarkEnd w:id="809"/>
    </w:p>
    <w:p w14:paraId="4B568207" w14:textId="0A7B38EE" w:rsidR="00C31EBB" w:rsidRDefault="00C31EBB" w:rsidP="005E6594">
      <w:pPr>
        <w:pStyle w:val="Texto-ABNT"/>
      </w:pPr>
    </w:p>
    <w:p w14:paraId="168904BF" w14:textId="722C977A" w:rsidR="00D31E9F" w:rsidRDefault="005147F5" w:rsidP="005147F5">
      <w:pPr>
        <w:pStyle w:val="Ttulo2"/>
      </w:pPr>
      <w:bookmarkStart w:id="815" w:name="_Ref85646393"/>
      <w:bookmarkStart w:id="816" w:name="_Ref85646394"/>
      <w:bookmarkStart w:id="817" w:name="_Ref85646401"/>
      <w:bookmarkStart w:id="818" w:name="_Toc86757955"/>
      <w:r>
        <w:t>Teste do envio dos dados pelo HC-05</w:t>
      </w:r>
      <w:bookmarkEnd w:id="815"/>
      <w:bookmarkEnd w:id="816"/>
      <w:bookmarkEnd w:id="817"/>
      <w:bookmarkEnd w:id="818"/>
    </w:p>
    <w:p w14:paraId="7CF71300" w14:textId="311BCD26" w:rsidR="00925D97" w:rsidRDefault="00E91777" w:rsidP="00E91777">
      <w:pPr>
        <w:pStyle w:val="Texto-ABNT"/>
      </w:pPr>
      <w:r>
        <w:tab/>
      </w:r>
      <w:r w:rsidR="00925D97" w:rsidRPr="00E91777">
        <w:t xml:space="preserve">Para testar a veracidade da programação </w:t>
      </w:r>
      <w:r w:rsidR="005A5DCF">
        <w:t>que</w:t>
      </w:r>
      <w:r>
        <w:t xml:space="preserve"> envia os</w:t>
      </w:r>
      <w:r w:rsidR="00925D97" w:rsidRPr="00E91777">
        <w:t xml:space="preserve"> dados presentes na memória externa </w:t>
      </w:r>
      <w:r w:rsidRPr="00E91777">
        <w:t>ao</w:t>
      </w:r>
      <w:r>
        <w:t xml:space="preserve"> </w:t>
      </w:r>
      <w:r w:rsidRPr="00E91777">
        <w:t xml:space="preserve">MATLAB foi feito um teste </w:t>
      </w:r>
      <w:ins w:id="819" w:author="Ricardo Zelenovsky" w:date="2021-11-03T19:16:00Z">
        <w:r w:rsidR="007E4288">
          <w:t xml:space="preserve">preenchendo toda a </w:t>
        </w:r>
      </w:ins>
      <w:del w:id="820" w:author="Ricardo Zelenovsky" w:date="2021-11-03T19:16:00Z">
        <w:r w:rsidRPr="00E91777" w:rsidDel="007E4288">
          <w:delText xml:space="preserve">colocando dados conhecidos na </w:delText>
        </w:r>
      </w:del>
      <w:r w:rsidRPr="00E91777">
        <w:t>memória externa</w:t>
      </w:r>
      <w:ins w:id="821" w:author="Ricardo Zelenovsky" w:date="2021-11-03T19:16:00Z">
        <w:r w:rsidR="007E4288">
          <w:t xml:space="preserve"> </w:t>
        </w:r>
        <w:r w:rsidR="007E4288" w:rsidRPr="00E91777">
          <w:t>co</w:t>
        </w:r>
      </w:ins>
      <w:ins w:id="822" w:author="Ricardo Zelenovsky" w:date="2021-11-03T19:17:00Z">
        <w:r w:rsidR="007E4288">
          <w:t xml:space="preserve">m dados </w:t>
        </w:r>
      </w:ins>
      <w:ins w:id="823" w:author="Ricardo Zelenovsky" w:date="2021-11-03T19:16:00Z">
        <w:r w:rsidR="007E4288" w:rsidRPr="00E91777">
          <w:t xml:space="preserve">conhecidos </w:t>
        </w:r>
        <w:r w:rsidR="007E4288">
          <w:t xml:space="preserve">e </w:t>
        </w:r>
      </w:ins>
      <w:ins w:id="824" w:author="Ricardo Zelenovsky" w:date="2021-11-03T19:17:00Z">
        <w:r w:rsidR="007E4288">
          <w:t xml:space="preserve">em seguida, </w:t>
        </w:r>
      </w:ins>
      <w:del w:id="825" w:author="Ricardo Zelenovsky" w:date="2021-11-03T19:16:00Z">
        <w:r w:rsidDel="007E4288">
          <w:delText xml:space="preserve">, </w:delText>
        </w:r>
      </w:del>
      <w:r>
        <w:t xml:space="preserve">enviando </w:t>
      </w:r>
      <w:ins w:id="826" w:author="Ricardo Zelenovsky" w:date="2021-11-03T19:16:00Z">
        <w:r w:rsidR="007E4288">
          <w:t xml:space="preserve">estes dados </w:t>
        </w:r>
      </w:ins>
      <w:r>
        <w:t>ao computador por meio do HC-05 e plotando os dados pelo MATLAB.</w:t>
      </w:r>
    </w:p>
    <w:p w14:paraId="581A6B9E" w14:textId="10C39E0B" w:rsidR="00E87247" w:rsidRPr="004556E7" w:rsidRDefault="00B819B1" w:rsidP="004556E7">
      <w:pPr>
        <w:pStyle w:val="Texto-ABNT"/>
      </w:pPr>
      <w:r>
        <w:tab/>
        <w:t>Nesse teste foi criado um</w:t>
      </w:r>
      <w:r w:rsidR="0064332A">
        <w:t>a</w:t>
      </w:r>
      <w:r>
        <w:t xml:space="preserve"> função </w:t>
      </w:r>
      <w:ins w:id="827" w:author="Ricardo Zelenovsky" w:date="2021-11-03T19:17:00Z">
        <w:r w:rsidR="007E4288">
          <w:t xml:space="preserve">para o MSP </w:t>
        </w:r>
      </w:ins>
      <w:r>
        <w:t>que escreve um</w:t>
      </w:r>
      <w:r w:rsidR="0064332A">
        <w:t>a</w:t>
      </w:r>
      <w:r>
        <w:t xml:space="preserve"> onda quadrada na memória externa</w:t>
      </w:r>
      <w:r w:rsidR="004556E7">
        <w:t xml:space="preserve">. </w:t>
      </w:r>
      <w:r w:rsidR="0064332A">
        <w:t>Nessa função</w:t>
      </w:r>
      <w:del w:id="828" w:author="Ricardo Zelenovsky" w:date="2021-11-03T19:17:00Z">
        <w:r w:rsidR="0064332A" w:rsidDel="007E4288">
          <w:delText xml:space="preserve"> que escreve uma onda quadrada na memória</w:delText>
        </w:r>
      </w:del>
      <w:r w:rsidR="0064332A">
        <w:t>, alguns parâmetros são responsáveis p</w:t>
      </w:r>
      <w:ins w:id="829" w:author="Ricardo Zelenovsky" w:date="2021-11-03T19:17:00Z">
        <w:r w:rsidR="007E4288">
          <w:t>or</w:t>
        </w:r>
      </w:ins>
      <w:del w:id="830" w:author="Ricardo Zelenovsky" w:date="2021-11-03T19:17:00Z">
        <w:r w:rsidR="0064332A" w:rsidDel="007E4288">
          <w:delText>ara</w:delText>
        </w:r>
      </w:del>
      <w:r w:rsidR="0064332A">
        <w:t xml:space="preserve"> definir como </w:t>
      </w:r>
      <w:ins w:id="831" w:author="Ricardo Zelenovsky" w:date="2021-11-03T19:17:00Z">
        <w:r w:rsidR="007E4288">
          <w:t xml:space="preserve">será </w:t>
        </w:r>
      </w:ins>
      <w:del w:id="832" w:author="Ricardo Zelenovsky" w:date="2021-11-03T19:17:00Z">
        <w:r w:rsidR="0064332A" w:rsidDel="007E4288">
          <w:delText xml:space="preserve">vai ser </w:delText>
        </w:r>
      </w:del>
      <w:r w:rsidR="0064332A">
        <w:t>es</w:t>
      </w:r>
      <w:ins w:id="833" w:author="Ricardo Zelenovsky" w:date="2021-11-03T19:17:00Z">
        <w:r w:rsidR="007E4288">
          <w:t>t</w:t>
        </w:r>
      </w:ins>
      <w:del w:id="834" w:author="Ricardo Zelenovsky" w:date="2021-11-03T19:17:00Z">
        <w:r w:rsidR="0064332A" w:rsidDel="007E4288">
          <w:delText>s</w:delText>
        </w:r>
      </w:del>
      <w:r w:rsidR="0064332A">
        <w:t xml:space="preserve">a onda. No caso desse teste, </w:t>
      </w:r>
      <w:r w:rsidR="005A5DCF">
        <w:t>a amplitude</w:t>
      </w:r>
      <w:r w:rsidR="0064332A">
        <w:t xml:space="preserve"> foi definid</w:t>
      </w:r>
      <w:ins w:id="835" w:author="Ricardo Zelenovsky" w:date="2021-11-03T19:17:00Z">
        <w:r w:rsidR="007E4288">
          <w:t>a</w:t>
        </w:r>
      </w:ins>
      <w:del w:id="836" w:author="Ricardo Zelenovsky" w:date="2021-11-03T19:17:00Z">
        <w:r w:rsidR="0064332A" w:rsidDel="007E4288">
          <w:delText>o</w:delText>
        </w:r>
      </w:del>
      <w:r w:rsidR="0064332A">
        <w:t xml:space="preserve"> como 4 </w:t>
      </w:r>
      <w:r w:rsidR="00E87247">
        <w:t>e</w:t>
      </w:r>
      <w:r w:rsidR="0064332A">
        <w:t xml:space="preserve"> </w:t>
      </w:r>
      <w:ins w:id="837" w:author="Ricardo Zelenovsky" w:date="2021-11-03T19:18:00Z">
        <w:r w:rsidR="007E4288">
          <w:t xml:space="preserve">o </w:t>
        </w:r>
      </w:ins>
      <w:r w:rsidR="005A5DCF">
        <w:t xml:space="preserve">período </w:t>
      </w:r>
      <w:r w:rsidR="0064332A">
        <w:t xml:space="preserve">como </w:t>
      </w:r>
      <w:r w:rsidR="009A1214">
        <w:t xml:space="preserve">8192 </w:t>
      </w:r>
      <w:ins w:id="838" w:author="Ricardo Zelenovsky" w:date="2021-11-03T19:18:00Z">
        <w:r w:rsidR="00A736E1">
          <w:t xml:space="preserve">posições </w:t>
        </w:r>
      </w:ins>
      <w:del w:id="839" w:author="Ricardo Zelenovsky" w:date="2021-11-03T19:18:00Z">
        <w:r w:rsidR="009A1214" w:rsidDel="00A736E1">
          <w:delText xml:space="preserve">números </w:delText>
        </w:r>
      </w:del>
      <w:r w:rsidR="009A1214">
        <w:t>na memória</w:t>
      </w:r>
      <w:r w:rsidR="003D4E58">
        <w:t>, ou seja</w:t>
      </w:r>
      <w:r w:rsidR="005A5DCF">
        <w:t>,</w:t>
      </w:r>
      <w:r w:rsidR="003D4E58">
        <w:t xml:space="preserve"> a cada 8192 números percorridos pela memória, ocorre um período do sinal.</w:t>
      </w:r>
    </w:p>
    <w:p w14:paraId="49FA4ED2" w14:textId="5911C422" w:rsidR="0064332A" w:rsidRDefault="00E87247" w:rsidP="00300602">
      <w:pPr>
        <w:pStyle w:val="Texto-ABNT"/>
      </w:pPr>
      <w:r>
        <w:tab/>
        <w:t xml:space="preserve">Na </w:t>
      </w:r>
      <w:r w:rsidR="000C29E2">
        <w:fldChar w:fldCharType="begin"/>
      </w:r>
      <w:r w:rsidR="000C29E2">
        <w:instrText xml:space="preserve"> REF _Ref85646392 \h </w:instrText>
      </w:r>
      <w:r w:rsidR="000C29E2">
        <w:fldChar w:fldCharType="separate"/>
      </w:r>
      <w:r w:rsidR="00BC390A">
        <w:t xml:space="preserve">Figura </w:t>
      </w:r>
      <w:r w:rsidR="00BC390A">
        <w:rPr>
          <w:noProof/>
        </w:rPr>
        <w:t>5</w:t>
      </w:r>
      <w:r w:rsidR="00BC390A">
        <w:t>.</w:t>
      </w:r>
      <w:r w:rsidR="00BC390A">
        <w:rPr>
          <w:noProof/>
        </w:rPr>
        <w:t>14</w:t>
      </w:r>
      <w:r w:rsidR="000C29E2">
        <w:fldChar w:fldCharType="end"/>
      </w:r>
      <w:r w:rsidR="000C29E2">
        <w:t xml:space="preserve">, </w:t>
      </w:r>
      <w:r w:rsidR="00AF2F18">
        <w:t xml:space="preserve">podemos observar o sinal </w:t>
      </w:r>
      <w:r w:rsidR="005A5DCF">
        <w:t>sintetizado</w:t>
      </w:r>
      <w:r w:rsidR="00AF2F18">
        <w:t xml:space="preserve"> </w:t>
      </w:r>
      <w:r w:rsidR="005A5DCF">
        <w:t>n</w:t>
      </w:r>
      <w:r w:rsidR="00AF2F18">
        <w:t xml:space="preserve">as memórias externas pelo MSP430 </w:t>
      </w:r>
      <w:r w:rsidR="005A5DCF">
        <w:t xml:space="preserve">que </w:t>
      </w:r>
      <w:r w:rsidR="00AF2F18">
        <w:t>foram enviados pelo HC-05.</w:t>
      </w:r>
      <w:r w:rsidR="005A5DCF">
        <w:t xml:space="preserve"> Nota-se que essa parte do programa funciona de forma adequada.</w:t>
      </w:r>
    </w:p>
    <w:p w14:paraId="69F6C7F2" w14:textId="77777777" w:rsidR="00AF2F18" w:rsidRDefault="00AF2F18" w:rsidP="00C957D7">
      <w:pPr>
        <w:jc w:val="both"/>
        <w:rPr>
          <w:rFonts w:ascii="Times New Roman" w:hAnsi="Times New Roman" w:cs="Times New Roman"/>
          <w:bCs/>
          <w:sz w:val="24"/>
          <w:szCs w:val="24"/>
        </w:rPr>
      </w:pPr>
    </w:p>
    <w:p w14:paraId="413B7B05" w14:textId="77777777" w:rsidR="005E6594" w:rsidRDefault="00B819B1" w:rsidP="005E6594">
      <w:pPr>
        <w:keepNext/>
        <w:jc w:val="center"/>
      </w:pPr>
      <w:r w:rsidRPr="00B819B1">
        <w:rPr>
          <w:rFonts w:ascii="Times New Roman" w:hAnsi="Times New Roman" w:cs="Times New Roman"/>
          <w:bCs/>
          <w:noProof/>
          <w:sz w:val="24"/>
          <w:szCs w:val="24"/>
        </w:rPr>
        <w:lastRenderedPageBreak/>
        <w:drawing>
          <wp:inline distT="0" distB="0" distL="0" distR="0" wp14:anchorId="40270A49" wp14:editId="476DD97F">
            <wp:extent cx="5760085" cy="2140585"/>
            <wp:effectExtent l="0" t="0" r="0" b="0"/>
            <wp:docPr id="10" name="Imagem 10" descr="Gráfico, Gráfico de barras, Gráfico de linhas,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Gráfico, Gráfico de barras, Gráfico de linhas, Histograma&#10;&#10;Descrição gerada automaticamente"/>
                    <pic:cNvPicPr/>
                  </pic:nvPicPr>
                  <pic:blipFill>
                    <a:blip r:embed="rId55"/>
                    <a:stretch>
                      <a:fillRect/>
                    </a:stretch>
                  </pic:blipFill>
                  <pic:spPr>
                    <a:xfrm>
                      <a:off x="0" y="0"/>
                      <a:ext cx="5760085" cy="2140585"/>
                    </a:xfrm>
                    <a:prstGeom prst="rect">
                      <a:avLst/>
                    </a:prstGeom>
                  </pic:spPr>
                </pic:pic>
              </a:graphicData>
            </a:graphic>
          </wp:inline>
        </w:drawing>
      </w:r>
    </w:p>
    <w:p w14:paraId="7EF9FEF5" w14:textId="7A984761" w:rsidR="0077323D" w:rsidRDefault="005E6594" w:rsidP="005E6594">
      <w:pPr>
        <w:pStyle w:val="EstiloLegenda-ABNT"/>
        <w:rPr>
          <w:rFonts w:cs="Times New Roman"/>
          <w:bCs/>
          <w:szCs w:val="24"/>
        </w:rPr>
      </w:pPr>
      <w:bookmarkStart w:id="840" w:name="_Ref85646392"/>
      <w:bookmarkStart w:id="841" w:name="_Toc86757894"/>
      <w:r>
        <w:t xml:space="preserve">Figura </w:t>
      </w:r>
      <w:fldSimple w:instr=" STYLEREF 1 \s ">
        <w:r w:rsidR="00BC390A">
          <w:rPr>
            <w:noProof/>
          </w:rPr>
          <w:t>5</w:t>
        </w:r>
      </w:fldSimple>
      <w:r w:rsidR="00860EBD">
        <w:t>.</w:t>
      </w:r>
      <w:fldSimple w:instr=" SEQ Figura \* ARABIC \s 1 ">
        <w:r w:rsidR="00BC390A">
          <w:rPr>
            <w:noProof/>
          </w:rPr>
          <w:t>14</w:t>
        </w:r>
      </w:fldSimple>
      <w:bookmarkEnd w:id="840"/>
      <w:r>
        <w:t xml:space="preserve">: </w:t>
      </w:r>
      <w:r w:rsidRPr="004A2ECE">
        <w:t>Sinal quadrado recebido e plotado pelo MATLAB</w:t>
      </w:r>
      <w:bookmarkEnd w:id="841"/>
    </w:p>
    <w:p w14:paraId="1F456CCC" w14:textId="483D3D28" w:rsidR="0077323D" w:rsidRDefault="003F4017" w:rsidP="003F4017">
      <w:pPr>
        <w:pStyle w:val="Ttulo2"/>
      </w:pPr>
      <w:bookmarkStart w:id="842" w:name="_Toc86757956"/>
      <w:r>
        <w:t>Teste do filtro média móvel</w:t>
      </w:r>
      <w:bookmarkEnd w:id="842"/>
    </w:p>
    <w:p w14:paraId="70601526" w14:textId="63BE4D5E" w:rsidR="003D4E58" w:rsidRDefault="003D4E58" w:rsidP="003D4E58">
      <w:pPr>
        <w:pStyle w:val="Texto-ABNT"/>
      </w:pPr>
      <w:r w:rsidRPr="003D4E58">
        <w:tab/>
        <w:t>Para averiguar se o filtro de média móvel está com a programação correta, foi usado a mesma função d</w:t>
      </w:r>
      <w:r w:rsidR="00955A0D">
        <w:t>o</w:t>
      </w:r>
      <w:ins w:id="843" w:author="Ricardo Zelenovsky" w:date="2021-11-03T19:18:00Z">
        <w:r w:rsidR="00605AE3">
          <w:t xml:space="preserve"> item </w:t>
        </w:r>
      </w:ins>
      <w:del w:id="844" w:author="Ricardo Zelenovsky" w:date="2021-11-03T19:19:00Z">
        <w:r w:rsidRPr="003D4E58" w:rsidDel="00605AE3">
          <w:delText xml:space="preserve"> </w:delText>
        </w:r>
      </w:del>
      <w:r w:rsidR="0097249E">
        <w:fldChar w:fldCharType="begin"/>
      </w:r>
      <w:r w:rsidR="0097249E">
        <w:instrText xml:space="preserve"> REF _Ref85646394 \r \h </w:instrText>
      </w:r>
      <w:r w:rsidR="0097249E">
        <w:fldChar w:fldCharType="separate"/>
      </w:r>
      <w:r w:rsidR="00BC390A">
        <w:t>5.3</w:t>
      </w:r>
      <w:r w:rsidR="0097249E">
        <w:fldChar w:fldCharType="end"/>
      </w:r>
      <w:r w:rsidR="0097249E">
        <w:t xml:space="preserve"> </w:t>
      </w:r>
      <w:ins w:id="845" w:author="Ricardo Zelenovsky" w:date="2021-11-03T19:19:00Z">
        <w:r w:rsidR="00605AE3">
          <w:t>(</w:t>
        </w:r>
      </w:ins>
      <w:r w:rsidR="0097249E">
        <w:fldChar w:fldCharType="begin"/>
      </w:r>
      <w:r w:rsidR="0097249E">
        <w:instrText xml:space="preserve"> REF _Ref85646401 \h </w:instrText>
      </w:r>
      <w:r w:rsidR="0097249E">
        <w:fldChar w:fldCharType="separate"/>
      </w:r>
      <w:r w:rsidR="00BC390A">
        <w:t>Teste do envio dos dados pelo HC-05</w:t>
      </w:r>
      <w:r w:rsidR="0097249E">
        <w:fldChar w:fldCharType="end"/>
      </w:r>
      <w:ins w:id="846" w:author="Ricardo Zelenovsky" w:date="2021-11-03T19:19:00Z">
        <w:r w:rsidR="00605AE3">
          <w:t>)</w:t>
        </w:r>
      </w:ins>
      <w:r w:rsidRPr="003D4E58">
        <w:t xml:space="preserve"> que escreve uma onda quadrada nas memórias externas</w:t>
      </w:r>
      <w:r>
        <w:t>. Dessa vez</w:t>
      </w:r>
      <w:r w:rsidR="00417FCF">
        <w:t>,</w:t>
      </w:r>
      <w:r>
        <w:t xml:space="preserve"> apenas o período da onda quadrada foi modificado. Assim, a amplitude continuou </w:t>
      </w:r>
      <w:proofErr w:type="gramStart"/>
      <w:r>
        <w:t>4</w:t>
      </w:r>
      <w:proofErr w:type="gramEnd"/>
      <w:r>
        <w:t xml:space="preserve"> </w:t>
      </w:r>
      <w:ins w:id="847" w:author="Ricardo Zelenovsky" w:date="2021-11-03T19:19:00Z">
        <w:r w:rsidR="00605AE3">
          <w:t xml:space="preserve">porém </w:t>
        </w:r>
      </w:ins>
      <w:del w:id="848" w:author="Ricardo Zelenovsky" w:date="2021-11-03T19:19:00Z">
        <w:r w:rsidDel="00605AE3">
          <w:delText xml:space="preserve">e </w:delText>
        </w:r>
      </w:del>
      <w:r>
        <w:t>o período foi modificado para 8 números na memória.</w:t>
      </w:r>
    </w:p>
    <w:p w14:paraId="35A5B1A5" w14:textId="65C01A57" w:rsidR="00417FCF" w:rsidRDefault="00417FCF" w:rsidP="003D4E58">
      <w:pPr>
        <w:pStyle w:val="Texto-ABNT"/>
      </w:pPr>
      <w:r>
        <w:tab/>
        <w:t>O filtro de média móvel foi programado para ser de ordem 4, por isso a escolha do período da onda quadrada</w:t>
      </w:r>
      <w:r w:rsidR="006C61AF">
        <w:t xml:space="preserve"> deve</w:t>
      </w:r>
      <w:r>
        <w:t xml:space="preserve"> ser 8, pois, desse modo, o sinal resultante da passagem pelo filtro de média móvel terá que ser um sinal triangular.</w:t>
      </w:r>
    </w:p>
    <w:p w14:paraId="15BF5DFD" w14:textId="77777777" w:rsidR="00781C17" w:rsidRDefault="00781C17" w:rsidP="00781C17">
      <w:pPr>
        <w:pStyle w:val="Texto-ABNT"/>
        <w:ind w:left="567" w:hanging="567"/>
      </w:pPr>
    </w:p>
    <w:p w14:paraId="419CEF9C" w14:textId="63B3EE1C" w:rsidR="00781C17" w:rsidRDefault="00781C17" w:rsidP="00781C17">
      <w:pPr>
        <w:pStyle w:val="EstiloLegenda-ABNT"/>
      </w:pPr>
      <w:bookmarkStart w:id="849" w:name="_Ref85565609"/>
      <w:bookmarkStart w:id="850" w:name="_Ref85565580"/>
      <w:bookmarkStart w:id="851" w:name="_Toc86757851"/>
      <w:r>
        <w:t xml:space="preserve">Quadro </w:t>
      </w:r>
      <w:fldSimple w:instr=" STYLEREF 1 \s ">
        <w:r w:rsidR="00BC390A">
          <w:rPr>
            <w:noProof/>
          </w:rPr>
          <w:t>5</w:t>
        </w:r>
      </w:fldSimple>
      <w:r w:rsidR="00255E6A">
        <w:t>.</w:t>
      </w:r>
      <w:fldSimple w:instr=" SEQ Quadro \* ARABIC \s 1 ">
        <w:r w:rsidR="00BC390A">
          <w:rPr>
            <w:noProof/>
          </w:rPr>
          <w:t>1</w:t>
        </w:r>
      </w:fldSimple>
      <w:bookmarkEnd w:id="849"/>
      <w:r>
        <w:t xml:space="preserve">: </w:t>
      </w:r>
      <w:r w:rsidRPr="00563989">
        <w:t>Primeiros 16 números do sinal quadrado da memória 0</w:t>
      </w:r>
      <w:r>
        <w:t xml:space="preserve"> e 1</w:t>
      </w:r>
      <w:bookmarkEnd w:id="850"/>
      <w:bookmarkEnd w:id="851"/>
    </w:p>
    <w:tbl>
      <w:tblPr>
        <w:tblStyle w:val="Tabelacomgrade"/>
        <w:tblW w:w="0" w:type="auto"/>
        <w:jc w:val="center"/>
        <w:tblLook w:val="04A0" w:firstRow="1" w:lastRow="0" w:firstColumn="1" w:lastColumn="0" w:noHBand="0" w:noVBand="1"/>
      </w:tblPr>
      <w:tblGrid>
        <w:gridCol w:w="2975"/>
        <w:gridCol w:w="2836"/>
      </w:tblGrid>
      <w:tr w:rsidR="00781C17" w:rsidRPr="004654DA" w14:paraId="1CF9536C" w14:textId="77777777" w:rsidTr="004654DA">
        <w:trPr>
          <w:jc w:val="center"/>
        </w:trPr>
        <w:tc>
          <w:tcPr>
            <w:tcW w:w="2975" w:type="dxa"/>
            <w:shd w:val="clear" w:color="auto" w:fill="D0CECE" w:themeFill="background2" w:themeFillShade="E6"/>
          </w:tcPr>
          <w:p w14:paraId="1523F310" w14:textId="4B326E0F" w:rsidR="00781C17" w:rsidRPr="004654DA" w:rsidRDefault="00781C17" w:rsidP="004654DA">
            <w:pPr>
              <w:pStyle w:val="Texto-ABNT"/>
              <w:jc w:val="center"/>
            </w:pPr>
            <w:r w:rsidRPr="004654DA">
              <w:t>Posição do vetor</w:t>
            </w:r>
          </w:p>
        </w:tc>
        <w:tc>
          <w:tcPr>
            <w:tcW w:w="2836" w:type="dxa"/>
            <w:shd w:val="clear" w:color="auto" w:fill="D0CECE" w:themeFill="background2" w:themeFillShade="E6"/>
          </w:tcPr>
          <w:p w14:paraId="1F3059FF" w14:textId="2CB3530B" w:rsidR="00781C17" w:rsidRPr="004654DA" w:rsidRDefault="00781C17" w:rsidP="004654DA">
            <w:pPr>
              <w:pStyle w:val="Texto-ABNT"/>
              <w:jc w:val="center"/>
            </w:pPr>
            <w:r w:rsidRPr="004654DA">
              <w:t>Valor</w:t>
            </w:r>
          </w:p>
        </w:tc>
      </w:tr>
      <w:tr w:rsidR="00781C17" w:rsidRPr="004654DA" w14:paraId="7F0A061D" w14:textId="77777777" w:rsidTr="004654DA">
        <w:trPr>
          <w:jc w:val="center"/>
        </w:trPr>
        <w:tc>
          <w:tcPr>
            <w:tcW w:w="2975" w:type="dxa"/>
          </w:tcPr>
          <w:p w14:paraId="24020A29" w14:textId="76859D51" w:rsidR="00781C17" w:rsidRPr="004654DA" w:rsidRDefault="00781C17" w:rsidP="004654DA">
            <w:pPr>
              <w:pStyle w:val="Texto-ABNT"/>
              <w:jc w:val="center"/>
            </w:pPr>
            <w:r w:rsidRPr="004654DA">
              <w:t>1</w:t>
            </w:r>
          </w:p>
        </w:tc>
        <w:tc>
          <w:tcPr>
            <w:tcW w:w="2836" w:type="dxa"/>
          </w:tcPr>
          <w:p w14:paraId="7D4C9C02" w14:textId="0643C6D8" w:rsidR="00781C17" w:rsidRPr="004654DA" w:rsidRDefault="00781C17" w:rsidP="004654DA">
            <w:pPr>
              <w:pStyle w:val="Texto-ABNT"/>
              <w:jc w:val="center"/>
            </w:pPr>
            <w:r w:rsidRPr="004654DA">
              <w:t>4</w:t>
            </w:r>
          </w:p>
        </w:tc>
      </w:tr>
      <w:tr w:rsidR="00781C17" w:rsidRPr="004654DA" w14:paraId="22C375B3" w14:textId="77777777" w:rsidTr="004654DA">
        <w:trPr>
          <w:jc w:val="center"/>
        </w:trPr>
        <w:tc>
          <w:tcPr>
            <w:tcW w:w="2975" w:type="dxa"/>
          </w:tcPr>
          <w:p w14:paraId="3E997D72" w14:textId="7EF121D6" w:rsidR="00781C17" w:rsidRPr="004654DA" w:rsidRDefault="00781C17" w:rsidP="004654DA">
            <w:pPr>
              <w:pStyle w:val="Texto-ABNT"/>
              <w:jc w:val="center"/>
            </w:pPr>
            <w:r w:rsidRPr="004654DA">
              <w:t>2</w:t>
            </w:r>
          </w:p>
        </w:tc>
        <w:tc>
          <w:tcPr>
            <w:tcW w:w="2836" w:type="dxa"/>
          </w:tcPr>
          <w:p w14:paraId="216E6272" w14:textId="71300BEE" w:rsidR="00781C17" w:rsidRPr="004654DA" w:rsidRDefault="00781C17" w:rsidP="004654DA">
            <w:pPr>
              <w:pStyle w:val="Texto-ABNT"/>
              <w:jc w:val="center"/>
            </w:pPr>
            <w:r w:rsidRPr="004654DA">
              <w:t>4</w:t>
            </w:r>
          </w:p>
        </w:tc>
      </w:tr>
      <w:tr w:rsidR="00781C17" w:rsidRPr="004654DA" w14:paraId="16FEECF3" w14:textId="77777777" w:rsidTr="004654DA">
        <w:trPr>
          <w:jc w:val="center"/>
        </w:trPr>
        <w:tc>
          <w:tcPr>
            <w:tcW w:w="2975" w:type="dxa"/>
          </w:tcPr>
          <w:p w14:paraId="3F87160A" w14:textId="03AC00DD" w:rsidR="00781C17" w:rsidRPr="004654DA" w:rsidRDefault="00781C17" w:rsidP="004654DA">
            <w:pPr>
              <w:pStyle w:val="Texto-ABNT"/>
              <w:jc w:val="center"/>
            </w:pPr>
            <w:r w:rsidRPr="004654DA">
              <w:t>3</w:t>
            </w:r>
          </w:p>
        </w:tc>
        <w:tc>
          <w:tcPr>
            <w:tcW w:w="2836" w:type="dxa"/>
          </w:tcPr>
          <w:p w14:paraId="3C655872" w14:textId="5B46A3E4" w:rsidR="00781C17" w:rsidRPr="004654DA" w:rsidRDefault="00781C17" w:rsidP="004654DA">
            <w:pPr>
              <w:pStyle w:val="Texto-ABNT"/>
              <w:jc w:val="center"/>
            </w:pPr>
            <w:r w:rsidRPr="004654DA">
              <w:t>4</w:t>
            </w:r>
          </w:p>
        </w:tc>
      </w:tr>
      <w:tr w:rsidR="00781C17" w:rsidRPr="004654DA" w14:paraId="0F0D5749" w14:textId="77777777" w:rsidTr="004654DA">
        <w:trPr>
          <w:jc w:val="center"/>
        </w:trPr>
        <w:tc>
          <w:tcPr>
            <w:tcW w:w="2975" w:type="dxa"/>
          </w:tcPr>
          <w:p w14:paraId="4CD4F075" w14:textId="78A9C3F9" w:rsidR="00781C17" w:rsidRPr="004654DA" w:rsidRDefault="00781C17" w:rsidP="004654DA">
            <w:pPr>
              <w:pStyle w:val="Texto-ABNT"/>
              <w:jc w:val="center"/>
            </w:pPr>
            <w:r w:rsidRPr="004654DA">
              <w:t>4</w:t>
            </w:r>
          </w:p>
        </w:tc>
        <w:tc>
          <w:tcPr>
            <w:tcW w:w="2836" w:type="dxa"/>
          </w:tcPr>
          <w:p w14:paraId="20198B9A" w14:textId="400A5A8A" w:rsidR="00781C17" w:rsidRPr="004654DA" w:rsidRDefault="00781C17" w:rsidP="004654DA">
            <w:pPr>
              <w:pStyle w:val="Texto-ABNT"/>
              <w:jc w:val="center"/>
            </w:pPr>
            <w:r w:rsidRPr="004654DA">
              <w:t>4</w:t>
            </w:r>
          </w:p>
        </w:tc>
      </w:tr>
      <w:tr w:rsidR="00781C17" w:rsidRPr="004654DA" w14:paraId="018A7956" w14:textId="77777777" w:rsidTr="004654DA">
        <w:trPr>
          <w:jc w:val="center"/>
        </w:trPr>
        <w:tc>
          <w:tcPr>
            <w:tcW w:w="2975" w:type="dxa"/>
          </w:tcPr>
          <w:p w14:paraId="0DDA31D0" w14:textId="23D00F4F" w:rsidR="00781C17" w:rsidRPr="004654DA" w:rsidRDefault="00781C17" w:rsidP="004654DA">
            <w:pPr>
              <w:pStyle w:val="Texto-ABNT"/>
              <w:jc w:val="center"/>
            </w:pPr>
            <w:r w:rsidRPr="004654DA">
              <w:t>5</w:t>
            </w:r>
          </w:p>
        </w:tc>
        <w:tc>
          <w:tcPr>
            <w:tcW w:w="2836" w:type="dxa"/>
          </w:tcPr>
          <w:p w14:paraId="06B5A513" w14:textId="68402B82" w:rsidR="00781C17" w:rsidRPr="004654DA" w:rsidRDefault="00781C17" w:rsidP="004654DA">
            <w:pPr>
              <w:pStyle w:val="Texto-ABNT"/>
              <w:jc w:val="center"/>
            </w:pPr>
            <w:r w:rsidRPr="004654DA">
              <w:t>0</w:t>
            </w:r>
          </w:p>
        </w:tc>
      </w:tr>
      <w:tr w:rsidR="00781C17" w:rsidRPr="004654DA" w14:paraId="40AF9702" w14:textId="77777777" w:rsidTr="004654DA">
        <w:trPr>
          <w:jc w:val="center"/>
        </w:trPr>
        <w:tc>
          <w:tcPr>
            <w:tcW w:w="2975" w:type="dxa"/>
          </w:tcPr>
          <w:p w14:paraId="385D8AE5" w14:textId="7FE81A3E" w:rsidR="00781C17" w:rsidRPr="004654DA" w:rsidRDefault="00781C17" w:rsidP="004654DA">
            <w:pPr>
              <w:pStyle w:val="Texto-ABNT"/>
              <w:jc w:val="center"/>
            </w:pPr>
            <w:r w:rsidRPr="004654DA">
              <w:t>6</w:t>
            </w:r>
          </w:p>
        </w:tc>
        <w:tc>
          <w:tcPr>
            <w:tcW w:w="2836" w:type="dxa"/>
          </w:tcPr>
          <w:p w14:paraId="77A644F0" w14:textId="00D21018" w:rsidR="00781C17" w:rsidRPr="004654DA" w:rsidRDefault="00781C17" w:rsidP="004654DA">
            <w:pPr>
              <w:pStyle w:val="Texto-ABNT"/>
              <w:jc w:val="center"/>
            </w:pPr>
            <w:r w:rsidRPr="004654DA">
              <w:t>0</w:t>
            </w:r>
          </w:p>
        </w:tc>
      </w:tr>
      <w:tr w:rsidR="00781C17" w:rsidRPr="004654DA" w14:paraId="6823A1F7" w14:textId="77777777" w:rsidTr="004654DA">
        <w:trPr>
          <w:jc w:val="center"/>
        </w:trPr>
        <w:tc>
          <w:tcPr>
            <w:tcW w:w="2975" w:type="dxa"/>
          </w:tcPr>
          <w:p w14:paraId="28747F45" w14:textId="3A097ECC" w:rsidR="00781C17" w:rsidRPr="004654DA" w:rsidRDefault="00781C17" w:rsidP="004654DA">
            <w:pPr>
              <w:pStyle w:val="Texto-ABNT"/>
              <w:jc w:val="center"/>
            </w:pPr>
            <w:r w:rsidRPr="004654DA">
              <w:t>7</w:t>
            </w:r>
          </w:p>
        </w:tc>
        <w:tc>
          <w:tcPr>
            <w:tcW w:w="2836" w:type="dxa"/>
          </w:tcPr>
          <w:p w14:paraId="184347BB" w14:textId="19523639" w:rsidR="00781C17" w:rsidRPr="004654DA" w:rsidRDefault="00781C17" w:rsidP="004654DA">
            <w:pPr>
              <w:pStyle w:val="Texto-ABNT"/>
              <w:jc w:val="center"/>
            </w:pPr>
            <w:r w:rsidRPr="004654DA">
              <w:t>0</w:t>
            </w:r>
          </w:p>
        </w:tc>
      </w:tr>
      <w:tr w:rsidR="00781C17" w:rsidRPr="004654DA" w14:paraId="738404EE" w14:textId="77777777" w:rsidTr="004654DA">
        <w:trPr>
          <w:jc w:val="center"/>
        </w:trPr>
        <w:tc>
          <w:tcPr>
            <w:tcW w:w="2975" w:type="dxa"/>
          </w:tcPr>
          <w:p w14:paraId="5714E8E8" w14:textId="2ABE1E37" w:rsidR="00781C17" w:rsidRPr="004654DA" w:rsidRDefault="00781C17" w:rsidP="004654DA">
            <w:pPr>
              <w:pStyle w:val="Texto-ABNT"/>
              <w:jc w:val="center"/>
            </w:pPr>
            <w:r w:rsidRPr="004654DA">
              <w:t>8</w:t>
            </w:r>
          </w:p>
        </w:tc>
        <w:tc>
          <w:tcPr>
            <w:tcW w:w="2836" w:type="dxa"/>
          </w:tcPr>
          <w:p w14:paraId="5837E61E" w14:textId="5A99F247" w:rsidR="00781C17" w:rsidRPr="004654DA" w:rsidRDefault="00781C17" w:rsidP="004654DA">
            <w:pPr>
              <w:pStyle w:val="Texto-ABNT"/>
              <w:jc w:val="center"/>
            </w:pPr>
            <w:r w:rsidRPr="004654DA">
              <w:t>0</w:t>
            </w:r>
          </w:p>
        </w:tc>
      </w:tr>
      <w:tr w:rsidR="00781C17" w:rsidRPr="004654DA" w14:paraId="1D89E8E7" w14:textId="77777777" w:rsidTr="004654DA">
        <w:trPr>
          <w:jc w:val="center"/>
        </w:trPr>
        <w:tc>
          <w:tcPr>
            <w:tcW w:w="2975" w:type="dxa"/>
          </w:tcPr>
          <w:p w14:paraId="79A90179" w14:textId="5E78A8D5" w:rsidR="00781C17" w:rsidRPr="004654DA" w:rsidRDefault="00781C17" w:rsidP="004654DA">
            <w:pPr>
              <w:pStyle w:val="Texto-ABNT"/>
              <w:jc w:val="center"/>
            </w:pPr>
            <w:r w:rsidRPr="004654DA">
              <w:t>9</w:t>
            </w:r>
          </w:p>
        </w:tc>
        <w:tc>
          <w:tcPr>
            <w:tcW w:w="2836" w:type="dxa"/>
          </w:tcPr>
          <w:p w14:paraId="63AA7651" w14:textId="2B854E00" w:rsidR="00781C17" w:rsidRPr="004654DA" w:rsidRDefault="00781C17" w:rsidP="004654DA">
            <w:pPr>
              <w:pStyle w:val="Texto-ABNT"/>
              <w:jc w:val="center"/>
            </w:pPr>
            <w:r w:rsidRPr="004654DA">
              <w:t>4</w:t>
            </w:r>
          </w:p>
        </w:tc>
      </w:tr>
      <w:tr w:rsidR="00781C17" w:rsidRPr="004654DA" w14:paraId="74C69FFE" w14:textId="77777777" w:rsidTr="004654DA">
        <w:trPr>
          <w:jc w:val="center"/>
        </w:trPr>
        <w:tc>
          <w:tcPr>
            <w:tcW w:w="2975" w:type="dxa"/>
          </w:tcPr>
          <w:p w14:paraId="75CE2367" w14:textId="0616E73C" w:rsidR="00781C17" w:rsidRPr="004654DA" w:rsidRDefault="00781C17" w:rsidP="004654DA">
            <w:pPr>
              <w:pStyle w:val="Texto-ABNT"/>
              <w:jc w:val="center"/>
            </w:pPr>
            <w:r w:rsidRPr="004654DA">
              <w:lastRenderedPageBreak/>
              <w:t>10</w:t>
            </w:r>
          </w:p>
        </w:tc>
        <w:tc>
          <w:tcPr>
            <w:tcW w:w="2836" w:type="dxa"/>
          </w:tcPr>
          <w:p w14:paraId="00310CD9" w14:textId="37B19FF3" w:rsidR="00781C17" w:rsidRPr="004654DA" w:rsidRDefault="00781C17" w:rsidP="004654DA">
            <w:pPr>
              <w:pStyle w:val="Texto-ABNT"/>
              <w:jc w:val="center"/>
            </w:pPr>
            <w:r w:rsidRPr="004654DA">
              <w:t>4</w:t>
            </w:r>
          </w:p>
        </w:tc>
      </w:tr>
      <w:tr w:rsidR="00781C17" w:rsidRPr="004654DA" w14:paraId="55856582" w14:textId="77777777" w:rsidTr="004654DA">
        <w:trPr>
          <w:jc w:val="center"/>
        </w:trPr>
        <w:tc>
          <w:tcPr>
            <w:tcW w:w="2975" w:type="dxa"/>
          </w:tcPr>
          <w:p w14:paraId="16B06E27" w14:textId="411530B0" w:rsidR="00781C17" w:rsidRPr="004654DA" w:rsidRDefault="00781C17" w:rsidP="004654DA">
            <w:pPr>
              <w:pStyle w:val="Texto-ABNT"/>
              <w:jc w:val="center"/>
            </w:pPr>
            <w:r w:rsidRPr="004654DA">
              <w:t>11</w:t>
            </w:r>
          </w:p>
        </w:tc>
        <w:tc>
          <w:tcPr>
            <w:tcW w:w="2836" w:type="dxa"/>
          </w:tcPr>
          <w:p w14:paraId="097E8372" w14:textId="64F9BA42" w:rsidR="00781C17" w:rsidRPr="004654DA" w:rsidRDefault="00781C17" w:rsidP="004654DA">
            <w:pPr>
              <w:pStyle w:val="Texto-ABNT"/>
              <w:jc w:val="center"/>
            </w:pPr>
            <w:r w:rsidRPr="004654DA">
              <w:t>4</w:t>
            </w:r>
          </w:p>
        </w:tc>
      </w:tr>
      <w:tr w:rsidR="00781C17" w:rsidRPr="004654DA" w14:paraId="554FC5BA" w14:textId="77777777" w:rsidTr="004654DA">
        <w:trPr>
          <w:jc w:val="center"/>
        </w:trPr>
        <w:tc>
          <w:tcPr>
            <w:tcW w:w="2975" w:type="dxa"/>
          </w:tcPr>
          <w:p w14:paraId="744AF118" w14:textId="60116893" w:rsidR="00781C17" w:rsidRPr="004654DA" w:rsidRDefault="00781C17" w:rsidP="004654DA">
            <w:pPr>
              <w:pStyle w:val="Texto-ABNT"/>
              <w:jc w:val="center"/>
            </w:pPr>
            <w:r w:rsidRPr="004654DA">
              <w:t>12</w:t>
            </w:r>
          </w:p>
        </w:tc>
        <w:tc>
          <w:tcPr>
            <w:tcW w:w="2836" w:type="dxa"/>
          </w:tcPr>
          <w:p w14:paraId="7A101057" w14:textId="16E5A858" w:rsidR="00781C17" w:rsidRPr="004654DA" w:rsidRDefault="00781C17" w:rsidP="004654DA">
            <w:pPr>
              <w:pStyle w:val="Texto-ABNT"/>
              <w:jc w:val="center"/>
            </w:pPr>
            <w:r w:rsidRPr="004654DA">
              <w:t>4</w:t>
            </w:r>
          </w:p>
        </w:tc>
      </w:tr>
      <w:tr w:rsidR="00781C17" w:rsidRPr="004654DA" w14:paraId="199C089A" w14:textId="77777777" w:rsidTr="004654DA">
        <w:trPr>
          <w:jc w:val="center"/>
        </w:trPr>
        <w:tc>
          <w:tcPr>
            <w:tcW w:w="2975" w:type="dxa"/>
          </w:tcPr>
          <w:p w14:paraId="73683760" w14:textId="2C79DA26" w:rsidR="00781C17" w:rsidRPr="004654DA" w:rsidRDefault="00781C17" w:rsidP="004654DA">
            <w:pPr>
              <w:pStyle w:val="Texto-ABNT"/>
              <w:jc w:val="center"/>
            </w:pPr>
            <w:r w:rsidRPr="004654DA">
              <w:t>13</w:t>
            </w:r>
          </w:p>
        </w:tc>
        <w:tc>
          <w:tcPr>
            <w:tcW w:w="2836" w:type="dxa"/>
          </w:tcPr>
          <w:p w14:paraId="002153E4" w14:textId="59B2B8FF" w:rsidR="00781C17" w:rsidRPr="004654DA" w:rsidRDefault="00781C17" w:rsidP="004654DA">
            <w:pPr>
              <w:pStyle w:val="Texto-ABNT"/>
              <w:jc w:val="center"/>
            </w:pPr>
            <w:r w:rsidRPr="004654DA">
              <w:t>0</w:t>
            </w:r>
          </w:p>
        </w:tc>
      </w:tr>
      <w:tr w:rsidR="00781C17" w:rsidRPr="004654DA" w14:paraId="6D7C7EA2" w14:textId="77777777" w:rsidTr="004654DA">
        <w:trPr>
          <w:jc w:val="center"/>
        </w:trPr>
        <w:tc>
          <w:tcPr>
            <w:tcW w:w="2975" w:type="dxa"/>
          </w:tcPr>
          <w:p w14:paraId="79576B40" w14:textId="5E1A2F99" w:rsidR="00781C17" w:rsidRPr="004654DA" w:rsidRDefault="00781C17" w:rsidP="004654DA">
            <w:pPr>
              <w:pStyle w:val="Texto-ABNT"/>
              <w:jc w:val="center"/>
            </w:pPr>
            <w:r w:rsidRPr="004654DA">
              <w:t>14</w:t>
            </w:r>
          </w:p>
        </w:tc>
        <w:tc>
          <w:tcPr>
            <w:tcW w:w="2836" w:type="dxa"/>
          </w:tcPr>
          <w:p w14:paraId="29BA5C87" w14:textId="2DA0E9EF" w:rsidR="00781C17" w:rsidRPr="004654DA" w:rsidRDefault="00781C17" w:rsidP="004654DA">
            <w:pPr>
              <w:pStyle w:val="Texto-ABNT"/>
              <w:jc w:val="center"/>
            </w:pPr>
            <w:r w:rsidRPr="004654DA">
              <w:t>0</w:t>
            </w:r>
          </w:p>
        </w:tc>
      </w:tr>
      <w:tr w:rsidR="00781C17" w:rsidRPr="004654DA" w14:paraId="27C594A0" w14:textId="77777777" w:rsidTr="004654DA">
        <w:trPr>
          <w:jc w:val="center"/>
        </w:trPr>
        <w:tc>
          <w:tcPr>
            <w:tcW w:w="2975" w:type="dxa"/>
          </w:tcPr>
          <w:p w14:paraId="26AEB9AF" w14:textId="6F363F58" w:rsidR="00781C17" w:rsidRPr="004654DA" w:rsidRDefault="00781C17" w:rsidP="004654DA">
            <w:pPr>
              <w:pStyle w:val="Texto-ABNT"/>
              <w:jc w:val="center"/>
            </w:pPr>
            <w:r w:rsidRPr="004654DA">
              <w:t>15</w:t>
            </w:r>
          </w:p>
        </w:tc>
        <w:tc>
          <w:tcPr>
            <w:tcW w:w="2836" w:type="dxa"/>
          </w:tcPr>
          <w:p w14:paraId="18163A41" w14:textId="0F291280" w:rsidR="00781C17" w:rsidRPr="004654DA" w:rsidRDefault="00781C17" w:rsidP="004654DA">
            <w:pPr>
              <w:pStyle w:val="Texto-ABNT"/>
              <w:jc w:val="center"/>
            </w:pPr>
            <w:r w:rsidRPr="004654DA">
              <w:t>0</w:t>
            </w:r>
          </w:p>
        </w:tc>
      </w:tr>
      <w:tr w:rsidR="00781C17" w:rsidRPr="004654DA" w14:paraId="46085952" w14:textId="77777777" w:rsidTr="004654DA">
        <w:trPr>
          <w:jc w:val="center"/>
        </w:trPr>
        <w:tc>
          <w:tcPr>
            <w:tcW w:w="2975" w:type="dxa"/>
          </w:tcPr>
          <w:p w14:paraId="5516FD6A" w14:textId="39D89FE3" w:rsidR="00781C17" w:rsidRPr="004654DA" w:rsidRDefault="00781C17" w:rsidP="004654DA">
            <w:pPr>
              <w:pStyle w:val="Texto-ABNT"/>
              <w:jc w:val="center"/>
            </w:pPr>
            <w:r w:rsidRPr="004654DA">
              <w:t>16</w:t>
            </w:r>
          </w:p>
        </w:tc>
        <w:tc>
          <w:tcPr>
            <w:tcW w:w="2836" w:type="dxa"/>
          </w:tcPr>
          <w:p w14:paraId="6E04B7B4" w14:textId="467AA2A7" w:rsidR="00781C17" w:rsidRPr="004654DA" w:rsidRDefault="00781C17" w:rsidP="004654DA">
            <w:pPr>
              <w:pStyle w:val="Texto-ABNT"/>
              <w:jc w:val="center"/>
            </w:pPr>
            <w:r w:rsidRPr="004654DA">
              <w:t>0</w:t>
            </w:r>
          </w:p>
        </w:tc>
      </w:tr>
    </w:tbl>
    <w:p w14:paraId="6CC639EB" w14:textId="0541F485" w:rsidR="008D0553" w:rsidRDefault="006C61AF" w:rsidP="003D4E58">
      <w:pPr>
        <w:pStyle w:val="Texto-ABNT"/>
      </w:pPr>
      <w:r>
        <w:tab/>
      </w:r>
    </w:p>
    <w:p w14:paraId="7B676D01" w14:textId="4D488378" w:rsidR="0095566F" w:rsidRDefault="008D0553" w:rsidP="003D4E58">
      <w:pPr>
        <w:pStyle w:val="Texto-ABNT"/>
      </w:pPr>
      <w:r>
        <w:tab/>
      </w:r>
      <w:r w:rsidR="00781C17">
        <w:t xml:space="preserve">O </w:t>
      </w:r>
      <w:r w:rsidR="00781C17">
        <w:fldChar w:fldCharType="begin"/>
      </w:r>
      <w:r w:rsidR="00781C17">
        <w:instrText xml:space="preserve"> REF _Ref85565609 \h </w:instrText>
      </w:r>
      <w:r w:rsidR="00781C17">
        <w:fldChar w:fldCharType="separate"/>
      </w:r>
      <w:r w:rsidR="00BC390A">
        <w:t xml:space="preserve">Quadro </w:t>
      </w:r>
      <w:r w:rsidR="00BC390A">
        <w:rPr>
          <w:noProof/>
        </w:rPr>
        <w:t>5</w:t>
      </w:r>
      <w:r w:rsidR="00BC390A">
        <w:t>.</w:t>
      </w:r>
      <w:r w:rsidR="00BC390A">
        <w:rPr>
          <w:noProof/>
        </w:rPr>
        <w:t>1</w:t>
      </w:r>
      <w:r w:rsidR="00781C17">
        <w:fldChar w:fldCharType="end"/>
      </w:r>
      <w:r w:rsidR="00781C17">
        <w:t xml:space="preserve"> </w:t>
      </w:r>
      <w:r w:rsidR="00A06A26">
        <w:t xml:space="preserve">representa </w:t>
      </w:r>
      <w:r w:rsidR="004654DA">
        <w:t>as primeiras 16 posições d</w:t>
      </w:r>
      <w:r w:rsidR="00A06A26">
        <w:t>o vetor que foi recebido pelo MATLAB do sinal escrito nas memórias antes do filtro</w:t>
      </w:r>
      <w:r w:rsidR="009D12C9">
        <w:t>, esse sinal é o que está representado na</w:t>
      </w:r>
      <w:r w:rsidR="00955A0D">
        <w:t xml:space="preserve"> </w:t>
      </w:r>
      <w:r w:rsidR="00955A0D">
        <w:fldChar w:fldCharType="begin"/>
      </w:r>
      <w:r w:rsidR="00955A0D">
        <w:instrText xml:space="preserve"> REF _Ref85646966 \h </w:instrText>
      </w:r>
      <w:r w:rsidR="00955A0D">
        <w:fldChar w:fldCharType="separate"/>
      </w:r>
      <w:r w:rsidR="00BC390A">
        <w:t xml:space="preserve">Figura </w:t>
      </w:r>
      <w:r w:rsidR="00BC390A">
        <w:rPr>
          <w:noProof/>
        </w:rPr>
        <w:t>5</w:t>
      </w:r>
      <w:r w:rsidR="00BC390A">
        <w:t>.</w:t>
      </w:r>
      <w:r w:rsidR="00BC390A">
        <w:rPr>
          <w:noProof/>
        </w:rPr>
        <w:t>15</w:t>
      </w:r>
      <w:r w:rsidR="00955A0D">
        <w:fldChar w:fldCharType="end"/>
      </w:r>
      <w:r w:rsidR="009D12C9">
        <w:t>, mas com o período muito reduzido</w:t>
      </w:r>
      <w:r w:rsidR="00A06A26">
        <w:t>. Esse vetor tem 65536 posições, mas só fo</w:t>
      </w:r>
      <w:ins w:id="852" w:author="Ricardo Zelenovsky" w:date="2021-11-03T19:20:00Z">
        <w:r w:rsidR="00605AE3">
          <w:t>ram</w:t>
        </w:r>
      </w:ins>
      <w:del w:id="853" w:author="Ricardo Zelenovsky" w:date="2021-11-03T19:20:00Z">
        <w:r w:rsidR="00A06A26" w:rsidDel="00605AE3">
          <w:delText>i</w:delText>
        </w:r>
      </w:del>
      <w:r w:rsidR="00A06A26">
        <w:t xml:space="preserve"> </w:t>
      </w:r>
      <w:ins w:id="854" w:author="Ricardo Zelenovsky" w:date="2021-11-03T19:20:00Z">
        <w:r w:rsidR="00605AE3">
          <w:t xml:space="preserve">apresentadas </w:t>
        </w:r>
      </w:ins>
      <w:del w:id="855" w:author="Ricardo Zelenovsky" w:date="2021-11-03T19:20:00Z">
        <w:r w:rsidR="00A06A26" w:rsidDel="00605AE3">
          <w:delText xml:space="preserve">colocado </w:delText>
        </w:r>
      </w:del>
      <w:r w:rsidR="00A06A26">
        <w:t>as 16 primeiras posições, pois esse padrão segue por todo resto da</w:t>
      </w:r>
      <w:ins w:id="856" w:author="Ricardo Zelenovsky" w:date="2021-11-03T19:20:00Z">
        <w:r w:rsidR="00605AE3">
          <w:t>s</w:t>
        </w:r>
      </w:ins>
      <w:r w:rsidR="00A06A26">
        <w:t xml:space="preserve"> memória</w:t>
      </w:r>
      <w:ins w:id="857" w:author="Ricardo Zelenovsky" w:date="2021-11-03T19:20:00Z">
        <w:r w:rsidR="00605AE3">
          <w:t>s</w:t>
        </w:r>
      </w:ins>
      <w:del w:id="858" w:author="Ricardo Zelenovsky" w:date="2021-11-03T19:20:00Z">
        <w:r w:rsidR="00AD7A25" w:rsidDel="00605AE3">
          <w:delText xml:space="preserve"> 0 e 1</w:delText>
        </w:r>
      </w:del>
      <w:r w:rsidR="00A06A26">
        <w:t>.</w:t>
      </w:r>
    </w:p>
    <w:p w14:paraId="18E5C257" w14:textId="415D3E33" w:rsidR="004654DA" w:rsidRDefault="004654DA" w:rsidP="003D4E58">
      <w:pPr>
        <w:pStyle w:val="Texto-ABNT"/>
      </w:pPr>
    </w:p>
    <w:p w14:paraId="02172DE0" w14:textId="08F478B6" w:rsidR="004654DA" w:rsidRDefault="004654DA" w:rsidP="004654DA">
      <w:pPr>
        <w:pStyle w:val="EstiloLegenda-ABNT"/>
      </w:pPr>
      <w:bookmarkStart w:id="859" w:name="_Ref85565830"/>
      <w:bookmarkStart w:id="860" w:name="_Toc86757852"/>
      <w:r>
        <w:t xml:space="preserve">Quadro </w:t>
      </w:r>
      <w:fldSimple w:instr=" STYLEREF 1 \s ">
        <w:r w:rsidR="00BC390A">
          <w:rPr>
            <w:noProof/>
          </w:rPr>
          <w:t>5</w:t>
        </w:r>
      </w:fldSimple>
      <w:r w:rsidR="00255E6A">
        <w:t>.</w:t>
      </w:r>
      <w:fldSimple w:instr=" SEQ Quadro \* ARABIC \s 1 ">
        <w:r w:rsidR="00BC390A">
          <w:rPr>
            <w:noProof/>
          </w:rPr>
          <w:t>2</w:t>
        </w:r>
      </w:fldSimple>
      <w:bookmarkEnd w:id="859"/>
      <w:r>
        <w:t xml:space="preserve">: </w:t>
      </w:r>
      <w:r w:rsidRPr="00DC09F0">
        <w:t>Primeiros 1</w:t>
      </w:r>
      <w:r>
        <w:t>6</w:t>
      </w:r>
      <w:r w:rsidRPr="00DC09F0">
        <w:t xml:space="preserve"> números do sinal filtrado da memória 0</w:t>
      </w:r>
      <w:r>
        <w:t xml:space="preserve"> e 1</w:t>
      </w:r>
      <w:bookmarkEnd w:id="860"/>
    </w:p>
    <w:tbl>
      <w:tblPr>
        <w:tblStyle w:val="Tabelacomgrade"/>
        <w:tblW w:w="0" w:type="auto"/>
        <w:jc w:val="center"/>
        <w:tblLook w:val="04A0" w:firstRow="1" w:lastRow="0" w:firstColumn="1" w:lastColumn="0" w:noHBand="0" w:noVBand="1"/>
      </w:tblPr>
      <w:tblGrid>
        <w:gridCol w:w="2975"/>
        <w:gridCol w:w="2836"/>
      </w:tblGrid>
      <w:tr w:rsidR="004654DA" w:rsidRPr="004654DA" w14:paraId="5967A5E5" w14:textId="77777777" w:rsidTr="00BF0031">
        <w:trPr>
          <w:jc w:val="center"/>
        </w:trPr>
        <w:tc>
          <w:tcPr>
            <w:tcW w:w="2975" w:type="dxa"/>
            <w:shd w:val="clear" w:color="auto" w:fill="D0CECE" w:themeFill="background2" w:themeFillShade="E6"/>
          </w:tcPr>
          <w:p w14:paraId="677B98F9" w14:textId="77777777" w:rsidR="004654DA" w:rsidRPr="004654DA" w:rsidRDefault="004654DA" w:rsidP="00BF0031">
            <w:pPr>
              <w:pStyle w:val="Texto-ABNT"/>
              <w:jc w:val="center"/>
            </w:pPr>
            <w:r w:rsidRPr="004654DA">
              <w:t>Posição do vetor</w:t>
            </w:r>
          </w:p>
        </w:tc>
        <w:tc>
          <w:tcPr>
            <w:tcW w:w="2836" w:type="dxa"/>
            <w:shd w:val="clear" w:color="auto" w:fill="D0CECE" w:themeFill="background2" w:themeFillShade="E6"/>
          </w:tcPr>
          <w:p w14:paraId="0BA87A47" w14:textId="77777777" w:rsidR="004654DA" w:rsidRPr="004654DA" w:rsidRDefault="004654DA" w:rsidP="00BF0031">
            <w:pPr>
              <w:pStyle w:val="Texto-ABNT"/>
              <w:jc w:val="center"/>
            </w:pPr>
            <w:r w:rsidRPr="004654DA">
              <w:t>Valor</w:t>
            </w:r>
          </w:p>
        </w:tc>
      </w:tr>
      <w:tr w:rsidR="004654DA" w:rsidRPr="004654DA" w14:paraId="3CE658D3" w14:textId="77777777" w:rsidTr="00BF0031">
        <w:trPr>
          <w:jc w:val="center"/>
        </w:trPr>
        <w:tc>
          <w:tcPr>
            <w:tcW w:w="2975" w:type="dxa"/>
          </w:tcPr>
          <w:p w14:paraId="7854338E" w14:textId="77777777" w:rsidR="004654DA" w:rsidRPr="004654DA" w:rsidRDefault="004654DA" w:rsidP="00BF0031">
            <w:pPr>
              <w:pStyle w:val="Texto-ABNT"/>
              <w:jc w:val="center"/>
            </w:pPr>
            <w:r w:rsidRPr="004654DA">
              <w:t>1</w:t>
            </w:r>
          </w:p>
        </w:tc>
        <w:tc>
          <w:tcPr>
            <w:tcW w:w="2836" w:type="dxa"/>
          </w:tcPr>
          <w:p w14:paraId="514AC7F8" w14:textId="53902624" w:rsidR="004654DA" w:rsidRPr="004654DA" w:rsidRDefault="004654DA" w:rsidP="00BF0031">
            <w:pPr>
              <w:pStyle w:val="Texto-ABNT"/>
              <w:jc w:val="center"/>
            </w:pPr>
            <w:r>
              <w:t>1</w:t>
            </w:r>
          </w:p>
        </w:tc>
      </w:tr>
      <w:tr w:rsidR="004654DA" w:rsidRPr="004654DA" w14:paraId="6AADD91B" w14:textId="77777777" w:rsidTr="00BF0031">
        <w:trPr>
          <w:jc w:val="center"/>
        </w:trPr>
        <w:tc>
          <w:tcPr>
            <w:tcW w:w="2975" w:type="dxa"/>
          </w:tcPr>
          <w:p w14:paraId="6BEA676C" w14:textId="77777777" w:rsidR="004654DA" w:rsidRPr="004654DA" w:rsidRDefault="004654DA" w:rsidP="00BF0031">
            <w:pPr>
              <w:pStyle w:val="Texto-ABNT"/>
              <w:jc w:val="center"/>
            </w:pPr>
            <w:r w:rsidRPr="004654DA">
              <w:t>2</w:t>
            </w:r>
          </w:p>
        </w:tc>
        <w:tc>
          <w:tcPr>
            <w:tcW w:w="2836" w:type="dxa"/>
          </w:tcPr>
          <w:p w14:paraId="1A8E9319" w14:textId="0A656C58" w:rsidR="004654DA" w:rsidRPr="004654DA" w:rsidRDefault="004654DA" w:rsidP="00BF0031">
            <w:pPr>
              <w:pStyle w:val="Texto-ABNT"/>
              <w:jc w:val="center"/>
            </w:pPr>
            <w:r>
              <w:t>2</w:t>
            </w:r>
          </w:p>
        </w:tc>
      </w:tr>
      <w:tr w:rsidR="004654DA" w:rsidRPr="004654DA" w14:paraId="2E9D522E" w14:textId="77777777" w:rsidTr="00BF0031">
        <w:trPr>
          <w:jc w:val="center"/>
        </w:trPr>
        <w:tc>
          <w:tcPr>
            <w:tcW w:w="2975" w:type="dxa"/>
          </w:tcPr>
          <w:p w14:paraId="2A6ED566" w14:textId="77777777" w:rsidR="004654DA" w:rsidRPr="004654DA" w:rsidRDefault="004654DA" w:rsidP="00BF0031">
            <w:pPr>
              <w:pStyle w:val="Texto-ABNT"/>
              <w:jc w:val="center"/>
            </w:pPr>
            <w:r w:rsidRPr="004654DA">
              <w:t>3</w:t>
            </w:r>
          </w:p>
        </w:tc>
        <w:tc>
          <w:tcPr>
            <w:tcW w:w="2836" w:type="dxa"/>
          </w:tcPr>
          <w:p w14:paraId="78FD75CE" w14:textId="6C49EAEA" w:rsidR="004654DA" w:rsidRPr="004654DA" w:rsidRDefault="004654DA" w:rsidP="00BF0031">
            <w:pPr>
              <w:pStyle w:val="Texto-ABNT"/>
              <w:jc w:val="center"/>
            </w:pPr>
            <w:r>
              <w:t>3</w:t>
            </w:r>
          </w:p>
        </w:tc>
      </w:tr>
      <w:tr w:rsidR="004654DA" w:rsidRPr="004654DA" w14:paraId="4CECCA11" w14:textId="77777777" w:rsidTr="00BF0031">
        <w:trPr>
          <w:jc w:val="center"/>
        </w:trPr>
        <w:tc>
          <w:tcPr>
            <w:tcW w:w="2975" w:type="dxa"/>
          </w:tcPr>
          <w:p w14:paraId="64666961" w14:textId="77777777" w:rsidR="004654DA" w:rsidRPr="004654DA" w:rsidRDefault="004654DA" w:rsidP="00BF0031">
            <w:pPr>
              <w:pStyle w:val="Texto-ABNT"/>
              <w:jc w:val="center"/>
            </w:pPr>
            <w:r w:rsidRPr="004654DA">
              <w:t>4</w:t>
            </w:r>
          </w:p>
        </w:tc>
        <w:tc>
          <w:tcPr>
            <w:tcW w:w="2836" w:type="dxa"/>
          </w:tcPr>
          <w:p w14:paraId="47E590B2" w14:textId="77777777" w:rsidR="004654DA" w:rsidRPr="004654DA" w:rsidRDefault="004654DA" w:rsidP="00BF0031">
            <w:pPr>
              <w:pStyle w:val="Texto-ABNT"/>
              <w:jc w:val="center"/>
            </w:pPr>
            <w:r w:rsidRPr="004654DA">
              <w:t>4</w:t>
            </w:r>
          </w:p>
        </w:tc>
      </w:tr>
      <w:tr w:rsidR="004654DA" w:rsidRPr="004654DA" w14:paraId="13393277" w14:textId="77777777" w:rsidTr="00BF0031">
        <w:trPr>
          <w:jc w:val="center"/>
        </w:trPr>
        <w:tc>
          <w:tcPr>
            <w:tcW w:w="2975" w:type="dxa"/>
          </w:tcPr>
          <w:p w14:paraId="3310BA01" w14:textId="77777777" w:rsidR="004654DA" w:rsidRPr="004654DA" w:rsidRDefault="004654DA" w:rsidP="00BF0031">
            <w:pPr>
              <w:pStyle w:val="Texto-ABNT"/>
              <w:jc w:val="center"/>
            </w:pPr>
            <w:r w:rsidRPr="004654DA">
              <w:t>5</w:t>
            </w:r>
          </w:p>
        </w:tc>
        <w:tc>
          <w:tcPr>
            <w:tcW w:w="2836" w:type="dxa"/>
          </w:tcPr>
          <w:p w14:paraId="23BC8B50" w14:textId="4C7149A3" w:rsidR="004654DA" w:rsidRPr="004654DA" w:rsidRDefault="004654DA" w:rsidP="00BF0031">
            <w:pPr>
              <w:pStyle w:val="Texto-ABNT"/>
              <w:jc w:val="center"/>
            </w:pPr>
            <w:r>
              <w:t>3</w:t>
            </w:r>
          </w:p>
        </w:tc>
      </w:tr>
      <w:tr w:rsidR="004654DA" w:rsidRPr="004654DA" w14:paraId="0ACD3135" w14:textId="77777777" w:rsidTr="00BF0031">
        <w:trPr>
          <w:jc w:val="center"/>
        </w:trPr>
        <w:tc>
          <w:tcPr>
            <w:tcW w:w="2975" w:type="dxa"/>
          </w:tcPr>
          <w:p w14:paraId="1451ADC4" w14:textId="77777777" w:rsidR="004654DA" w:rsidRPr="004654DA" w:rsidRDefault="004654DA" w:rsidP="00BF0031">
            <w:pPr>
              <w:pStyle w:val="Texto-ABNT"/>
              <w:jc w:val="center"/>
            </w:pPr>
            <w:r w:rsidRPr="004654DA">
              <w:t>6</w:t>
            </w:r>
          </w:p>
        </w:tc>
        <w:tc>
          <w:tcPr>
            <w:tcW w:w="2836" w:type="dxa"/>
          </w:tcPr>
          <w:p w14:paraId="1C83E3F7" w14:textId="22595FF6" w:rsidR="004654DA" w:rsidRPr="004654DA" w:rsidRDefault="004654DA" w:rsidP="00BF0031">
            <w:pPr>
              <w:pStyle w:val="Texto-ABNT"/>
              <w:jc w:val="center"/>
            </w:pPr>
            <w:r>
              <w:t>2</w:t>
            </w:r>
          </w:p>
        </w:tc>
      </w:tr>
      <w:tr w:rsidR="004654DA" w:rsidRPr="004654DA" w14:paraId="6DE412D2" w14:textId="77777777" w:rsidTr="00BF0031">
        <w:trPr>
          <w:jc w:val="center"/>
        </w:trPr>
        <w:tc>
          <w:tcPr>
            <w:tcW w:w="2975" w:type="dxa"/>
          </w:tcPr>
          <w:p w14:paraId="7CE573C0" w14:textId="77777777" w:rsidR="004654DA" w:rsidRPr="004654DA" w:rsidRDefault="004654DA" w:rsidP="00BF0031">
            <w:pPr>
              <w:pStyle w:val="Texto-ABNT"/>
              <w:jc w:val="center"/>
            </w:pPr>
            <w:r w:rsidRPr="004654DA">
              <w:t>7</w:t>
            </w:r>
          </w:p>
        </w:tc>
        <w:tc>
          <w:tcPr>
            <w:tcW w:w="2836" w:type="dxa"/>
          </w:tcPr>
          <w:p w14:paraId="0996811E" w14:textId="303E24B4" w:rsidR="004654DA" w:rsidRPr="004654DA" w:rsidRDefault="004654DA" w:rsidP="00BF0031">
            <w:pPr>
              <w:pStyle w:val="Texto-ABNT"/>
              <w:jc w:val="center"/>
            </w:pPr>
            <w:r>
              <w:t>1</w:t>
            </w:r>
          </w:p>
        </w:tc>
      </w:tr>
      <w:tr w:rsidR="004654DA" w:rsidRPr="004654DA" w14:paraId="6B7AF1CD" w14:textId="77777777" w:rsidTr="00BF0031">
        <w:trPr>
          <w:jc w:val="center"/>
        </w:trPr>
        <w:tc>
          <w:tcPr>
            <w:tcW w:w="2975" w:type="dxa"/>
          </w:tcPr>
          <w:p w14:paraId="61B2E199" w14:textId="77777777" w:rsidR="004654DA" w:rsidRPr="004654DA" w:rsidRDefault="004654DA" w:rsidP="00BF0031">
            <w:pPr>
              <w:pStyle w:val="Texto-ABNT"/>
              <w:jc w:val="center"/>
            </w:pPr>
            <w:r w:rsidRPr="004654DA">
              <w:t>8</w:t>
            </w:r>
          </w:p>
        </w:tc>
        <w:tc>
          <w:tcPr>
            <w:tcW w:w="2836" w:type="dxa"/>
          </w:tcPr>
          <w:p w14:paraId="26858639" w14:textId="06B2ED32" w:rsidR="004654DA" w:rsidRPr="004654DA" w:rsidRDefault="004654DA" w:rsidP="00BF0031">
            <w:pPr>
              <w:pStyle w:val="Texto-ABNT"/>
              <w:jc w:val="center"/>
            </w:pPr>
            <w:r>
              <w:t>0</w:t>
            </w:r>
          </w:p>
        </w:tc>
      </w:tr>
      <w:tr w:rsidR="004654DA" w:rsidRPr="004654DA" w14:paraId="4E33EF99" w14:textId="77777777" w:rsidTr="00BF0031">
        <w:trPr>
          <w:jc w:val="center"/>
        </w:trPr>
        <w:tc>
          <w:tcPr>
            <w:tcW w:w="2975" w:type="dxa"/>
          </w:tcPr>
          <w:p w14:paraId="669B2F0B" w14:textId="77777777" w:rsidR="004654DA" w:rsidRPr="004654DA" w:rsidRDefault="004654DA" w:rsidP="00BF0031">
            <w:pPr>
              <w:pStyle w:val="Texto-ABNT"/>
              <w:jc w:val="center"/>
            </w:pPr>
            <w:r w:rsidRPr="004654DA">
              <w:t>9</w:t>
            </w:r>
          </w:p>
        </w:tc>
        <w:tc>
          <w:tcPr>
            <w:tcW w:w="2836" w:type="dxa"/>
          </w:tcPr>
          <w:p w14:paraId="6A68B6A6" w14:textId="21472F75" w:rsidR="004654DA" w:rsidRPr="004654DA" w:rsidRDefault="004654DA" w:rsidP="00BF0031">
            <w:pPr>
              <w:pStyle w:val="Texto-ABNT"/>
              <w:jc w:val="center"/>
            </w:pPr>
            <w:r>
              <w:t>1</w:t>
            </w:r>
          </w:p>
        </w:tc>
      </w:tr>
      <w:tr w:rsidR="004654DA" w:rsidRPr="004654DA" w14:paraId="48DA6BCA" w14:textId="77777777" w:rsidTr="00BF0031">
        <w:trPr>
          <w:jc w:val="center"/>
        </w:trPr>
        <w:tc>
          <w:tcPr>
            <w:tcW w:w="2975" w:type="dxa"/>
          </w:tcPr>
          <w:p w14:paraId="397B8CA3" w14:textId="77777777" w:rsidR="004654DA" w:rsidRPr="004654DA" w:rsidRDefault="004654DA" w:rsidP="00BF0031">
            <w:pPr>
              <w:pStyle w:val="Texto-ABNT"/>
              <w:jc w:val="center"/>
            </w:pPr>
            <w:r w:rsidRPr="004654DA">
              <w:t>10</w:t>
            </w:r>
          </w:p>
        </w:tc>
        <w:tc>
          <w:tcPr>
            <w:tcW w:w="2836" w:type="dxa"/>
          </w:tcPr>
          <w:p w14:paraId="53CF0AB4" w14:textId="32CE761D" w:rsidR="004654DA" w:rsidRPr="004654DA" w:rsidRDefault="004654DA" w:rsidP="00BF0031">
            <w:pPr>
              <w:pStyle w:val="Texto-ABNT"/>
              <w:jc w:val="center"/>
            </w:pPr>
            <w:r>
              <w:t>2</w:t>
            </w:r>
          </w:p>
        </w:tc>
      </w:tr>
      <w:tr w:rsidR="004654DA" w:rsidRPr="004654DA" w14:paraId="32192448" w14:textId="77777777" w:rsidTr="00BF0031">
        <w:trPr>
          <w:jc w:val="center"/>
        </w:trPr>
        <w:tc>
          <w:tcPr>
            <w:tcW w:w="2975" w:type="dxa"/>
          </w:tcPr>
          <w:p w14:paraId="7E65FA66" w14:textId="77777777" w:rsidR="004654DA" w:rsidRPr="004654DA" w:rsidRDefault="004654DA" w:rsidP="00BF0031">
            <w:pPr>
              <w:pStyle w:val="Texto-ABNT"/>
              <w:jc w:val="center"/>
            </w:pPr>
            <w:r w:rsidRPr="004654DA">
              <w:t>11</w:t>
            </w:r>
          </w:p>
        </w:tc>
        <w:tc>
          <w:tcPr>
            <w:tcW w:w="2836" w:type="dxa"/>
          </w:tcPr>
          <w:p w14:paraId="294408FA" w14:textId="5783959E" w:rsidR="004654DA" w:rsidRPr="004654DA" w:rsidRDefault="004654DA" w:rsidP="00BF0031">
            <w:pPr>
              <w:pStyle w:val="Texto-ABNT"/>
              <w:jc w:val="center"/>
            </w:pPr>
            <w:r>
              <w:t>3</w:t>
            </w:r>
          </w:p>
        </w:tc>
      </w:tr>
      <w:tr w:rsidR="004654DA" w:rsidRPr="004654DA" w14:paraId="232527C0" w14:textId="77777777" w:rsidTr="00BF0031">
        <w:trPr>
          <w:jc w:val="center"/>
        </w:trPr>
        <w:tc>
          <w:tcPr>
            <w:tcW w:w="2975" w:type="dxa"/>
          </w:tcPr>
          <w:p w14:paraId="0991A03F" w14:textId="77777777" w:rsidR="004654DA" w:rsidRPr="004654DA" w:rsidRDefault="004654DA" w:rsidP="00BF0031">
            <w:pPr>
              <w:pStyle w:val="Texto-ABNT"/>
              <w:jc w:val="center"/>
            </w:pPr>
            <w:r w:rsidRPr="004654DA">
              <w:t>12</w:t>
            </w:r>
          </w:p>
        </w:tc>
        <w:tc>
          <w:tcPr>
            <w:tcW w:w="2836" w:type="dxa"/>
          </w:tcPr>
          <w:p w14:paraId="32BD4C4E" w14:textId="6AAD32B5" w:rsidR="004654DA" w:rsidRPr="004654DA" w:rsidRDefault="004654DA" w:rsidP="00BF0031">
            <w:pPr>
              <w:pStyle w:val="Texto-ABNT"/>
              <w:jc w:val="center"/>
            </w:pPr>
            <w:r>
              <w:t>4</w:t>
            </w:r>
          </w:p>
        </w:tc>
      </w:tr>
      <w:tr w:rsidR="004654DA" w:rsidRPr="004654DA" w14:paraId="6413B6BC" w14:textId="77777777" w:rsidTr="00BF0031">
        <w:trPr>
          <w:jc w:val="center"/>
        </w:trPr>
        <w:tc>
          <w:tcPr>
            <w:tcW w:w="2975" w:type="dxa"/>
          </w:tcPr>
          <w:p w14:paraId="6372BB4D" w14:textId="77777777" w:rsidR="004654DA" w:rsidRPr="004654DA" w:rsidRDefault="004654DA" w:rsidP="00BF0031">
            <w:pPr>
              <w:pStyle w:val="Texto-ABNT"/>
              <w:jc w:val="center"/>
            </w:pPr>
            <w:r w:rsidRPr="004654DA">
              <w:t>13</w:t>
            </w:r>
          </w:p>
        </w:tc>
        <w:tc>
          <w:tcPr>
            <w:tcW w:w="2836" w:type="dxa"/>
          </w:tcPr>
          <w:p w14:paraId="43886EE9" w14:textId="59D51E3A" w:rsidR="004654DA" w:rsidRPr="004654DA" w:rsidRDefault="004654DA" w:rsidP="00BF0031">
            <w:pPr>
              <w:pStyle w:val="Texto-ABNT"/>
              <w:jc w:val="center"/>
            </w:pPr>
            <w:r>
              <w:t>3</w:t>
            </w:r>
          </w:p>
        </w:tc>
      </w:tr>
      <w:tr w:rsidR="004654DA" w:rsidRPr="004654DA" w14:paraId="138D15E3" w14:textId="77777777" w:rsidTr="00BF0031">
        <w:trPr>
          <w:jc w:val="center"/>
        </w:trPr>
        <w:tc>
          <w:tcPr>
            <w:tcW w:w="2975" w:type="dxa"/>
          </w:tcPr>
          <w:p w14:paraId="63563F2F" w14:textId="77777777" w:rsidR="004654DA" w:rsidRPr="004654DA" w:rsidRDefault="004654DA" w:rsidP="00BF0031">
            <w:pPr>
              <w:pStyle w:val="Texto-ABNT"/>
              <w:jc w:val="center"/>
            </w:pPr>
            <w:r w:rsidRPr="004654DA">
              <w:t>14</w:t>
            </w:r>
          </w:p>
        </w:tc>
        <w:tc>
          <w:tcPr>
            <w:tcW w:w="2836" w:type="dxa"/>
          </w:tcPr>
          <w:p w14:paraId="7EC2D5B2" w14:textId="2CDA14E8" w:rsidR="004654DA" w:rsidRPr="004654DA" w:rsidRDefault="004654DA" w:rsidP="00BF0031">
            <w:pPr>
              <w:pStyle w:val="Texto-ABNT"/>
              <w:jc w:val="center"/>
            </w:pPr>
            <w:r>
              <w:t>2</w:t>
            </w:r>
          </w:p>
        </w:tc>
      </w:tr>
      <w:tr w:rsidR="004654DA" w:rsidRPr="004654DA" w14:paraId="7E304A69" w14:textId="77777777" w:rsidTr="00BF0031">
        <w:trPr>
          <w:jc w:val="center"/>
        </w:trPr>
        <w:tc>
          <w:tcPr>
            <w:tcW w:w="2975" w:type="dxa"/>
          </w:tcPr>
          <w:p w14:paraId="268D61A2" w14:textId="77777777" w:rsidR="004654DA" w:rsidRPr="004654DA" w:rsidRDefault="004654DA" w:rsidP="00BF0031">
            <w:pPr>
              <w:pStyle w:val="Texto-ABNT"/>
              <w:jc w:val="center"/>
            </w:pPr>
            <w:r w:rsidRPr="004654DA">
              <w:t>15</w:t>
            </w:r>
          </w:p>
        </w:tc>
        <w:tc>
          <w:tcPr>
            <w:tcW w:w="2836" w:type="dxa"/>
          </w:tcPr>
          <w:p w14:paraId="18E75839" w14:textId="6A37FB6E" w:rsidR="004654DA" w:rsidRPr="004654DA" w:rsidRDefault="004654DA" w:rsidP="00BF0031">
            <w:pPr>
              <w:pStyle w:val="Texto-ABNT"/>
              <w:jc w:val="center"/>
            </w:pPr>
            <w:r>
              <w:t>1</w:t>
            </w:r>
          </w:p>
        </w:tc>
      </w:tr>
      <w:tr w:rsidR="004654DA" w:rsidRPr="004654DA" w14:paraId="4EAC9944" w14:textId="77777777" w:rsidTr="00BF0031">
        <w:trPr>
          <w:jc w:val="center"/>
        </w:trPr>
        <w:tc>
          <w:tcPr>
            <w:tcW w:w="2975" w:type="dxa"/>
          </w:tcPr>
          <w:p w14:paraId="1DA397D5" w14:textId="77777777" w:rsidR="004654DA" w:rsidRPr="004654DA" w:rsidRDefault="004654DA" w:rsidP="00BF0031">
            <w:pPr>
              <w:pStyle w:val="Texto-ABNT"/>
              <w:jc w:val="center"/>
            </w:pPr>
            <w:r w:rsidRPr="004654DA">
              <w:t>16</w:t>
            </w:r>
          </w:p>
        </w:tc>
        <w:tc>
          <w:tcPr>
            <w:tcW w:w="2836" w:type="dxa"/>
          </w:tcPr>
          <w:p w14:paraId="28047942" w14:textId="50E7E4CC" w:rsidR="004654DA" w:rsidRPr="004654DA" w:rsidRDefault="004654DA" w:rsidP="00BF0031">
            <w:pPr>
              <w:pStyle w:val="Texto-ABNT"/>
              <w:jc w:val="center"/>
            </w:pPr>
            <w:r>
              <w:t>0</w:t>
            </w:r>
          </w:p>
        </w:tc>
      </w:tr>
    </w:tbl>
    <w:p w14:paraId="5C433E9D" w14:textId="3FE64D1C" w:rsidR="00AD7A25" w:rsidRDefault="00AD7A25" w:rsidP="004654DA">
      <w:pPr>
        <w:spacing w:before="119"/>
        <w:rPr>
          <w:rFonts w:ascii="Times New Roman" w:hAnsi="Times New Roman" w:cs="Times New Roman"/>
          <w:bCs/>
          <w:sz w:val="24"/>
          <w:szCs w:val="24"/>
        </w:rPr>
      </w:pPr>
    </w:p>
    <w:p w14:paraId="0128F4C1" w14:textId="22F960EE" w:rsidR="00AD7A25" w:rsidRDefault="00AD7A25" w:rsidP="00AD7A25">
      <w:pPr>
        <w:pStyle w:val="Texto-ABNT"/>
      </w:pPr>
      <w:r>
        <w:lastRenderedPageBreak/>
        <w:tab/>
      </w:r>
      <w:r w:rsidR="004654DA">
        <w:t xml:space="preserve">O </w:t>
      </w:r>
      <w:r w:rsidR="004654DA">
        <w:fldChar w:fldCharType="begin"/>
      </w:r>
      <w:r w:rsidR="004654DA">
        <w:instrText xml:space="preserve"> REF _Ref85565830 \h </w:instrText>
      </w:r>
      <w:r w:rsidR="004654DA">
        <w:fldChar w:fldCharType="separate"/>
      </w:r>
      <w:r w:rsidR="00BC390A">
        <w:t xml:space="preserve">Quadro </w:t>
      </w:r>
      <w:r w:rsidR="00BC390A">
        <w:rPr>
          <w:noProof/>
        </w:rPr>
        <w:t>5</w:t>
      </w:r>
      <w:r w:rsidR="00BC390A">
        <w:t>.</w:t>
      </w:r>
      <w:r w:rsidR="00BC390A">
        <w:rPr>
          <w:noProof/>
        </w:rPr>
        <w:t>2</w:t>
      </w:r>
      <w:r w:rsidR="004654DA">
        <w:fldChar w:fldCharType="end"/>
      </w:r>
      <w:r w:rsidR="004654DA">
        <w:t xml:space="preserve"> </w:t>
      </w:r>
      <w:r>
        <w:t>representa os dados presentes na memória 0 e memória 1</w:t>
      </w:r>
      <w:r w:rsidR="00D333E7">
        <w:t>,</w:t>
      </w:r>
      <w:r>
        <w:t xml:space="preserve"> </w:t>
      </w:r>
      <w:r w:rsidR="00D333E7">
        <w:t>a</w:t>
      </w:r>
      <w:r>
        <w:t>pós a passagem do filtro média móvel pel</w:t>
      </w:r>
      <w:r w:rsidR="00B93044">
        <w:t>o sinal presente</w:t>
      </w:r>
      <w:r>
        <w:t xml:space="preserve"> </w:t>
      </w:r>
      <w:r w:rsidR="00B93044">
        <w:t xml:space="preserve">nas </w:t>
      </w:r>
      <w:r>
        <w:t>duas memórias. Novamente, esse vetor tem 65536 posições, mas só foi colocado as 1</w:t>
      </w:r>
      <w:r w:rsidR="004654DA">
        <w:t>6</w:t>
      </w:r>
      <w:r>
        <w:t xml:space="preserve"> primeiras posições, pois esse padrão segue por todo resto da</w:t>
      </w:r>
      <w:ins w:id="861" w:author="Ricardo Zelenovsky" w:date="2021-11-03T19:20:00Z">
        <w:r w:rsidR="00605AE3">
          <w:t>s</w:t>
        </w:r>
      </w:ins>
      <w:r>
        <w:t xml:space="preserve"> memória</w:t>
      </w:r>
      <w:ins w:id="862" w:author="Ricardo Zelenovsky" w:date="2021-11-03T19:20:00Z">
        <w:r w:rsidR="00605AE3">
          <w:t>s</w:t>
        </w:r>
      </w:ins>
      <w:del w:id="863" w:author="Ricardo Zelenovsky" w:date="2021-11-03T19:20:00Z">
        <w:r w:rsidDel="00605AE3">
          <w:delText xml:space="preserve"> 0 e 1</w:delText>
        </w:r>
      </w:del>
      <w:r>
        <w:t>.</w:t>
      </w:r>
    </w:p>
    <w:p w14:paraId="6A3F3AF8" w14:textId="56056AD5" w:rsidR="00B93044" w:rsidRDefault="00AD7A25" w:rsidP="00AD7A25">
      <w:pPr>
        <w:pStyle w:val="Texto-ABNT"/>
      </w:pPr>
      <w:r>
        <w:tab/>
      </w:r>
      <w:r w:rsidR="006C1514">
        <w:t>Pelo teste é identificado que o filtro de média móvel atua corretamente nas duas memórias externas</w:t>
      </w:r>
      <w:r>
        <w:t>.</w:t>
      </w:r>
      <w:r w:rsidR="00B93044">
        <w:t xml:space="preserve"> A</w:t>
      </w:r>
      <w:r w:rsidR="00955A0D">
        <w:t xml:space="preserve"> </w:t>
      </w:r>
      <w:r w:rsidR="00955A0D">
        <w:fldChar w:fldCharType="begin"/>
      </w:r>
      <w:r w:rsidR="00955A0D">
        <w:instrText xml:space="preserve"> REF _Ref85646966 \h </w:instrText>
      </w:r>
      <w:r w:rsidR="00955A0D">
        <w:fldChar w:fldCharType="separate"/>
      </w:r>
      <w:r w:rsidR="00BC390A">
        <w:t xml:space="preserve">Figura </w:t>
      </w:r>
      <w:r w:rsidR="00BC390A">
        <w:rPr>
          <w:noProof/>
        </w:rPr>
        <w:t>5</w:t>
      </w:r>
      <w:r w:rsidR="00BC390A">
        <w:t>.</w:t>
      </w:r>
      <w:r w:rsidR="00BC390A">
        <w:rPr>
          <w:noProof/>
        </w:rPr>
        <w:t>15</w:t>
      </w:r>
      <w:r w:rsidR="00955A0D">
        <w:fldChar w:fldCharType="end"/>
      </w:r>
      <w:r w:rsidR="00B93044">
        <w:t>, representa graficamente o sinal quadrado após a passagem pelo filtro média móvel,</w:t>
      </w:r>
      <w:r w:rsidR="006C1514">
        <w:t xml:space="preserve"> resultando num sinal triangular.</w:t>
      </w:r>
      <w:r w:rsidR="00B93044">
        <w:t xml:space="preserve"> </w:t>
      </w:r>
      <w:r w:rsidR="006C1514">
        <w:t>C</w:t>
      </w:r>
      <w:r w:rsidR="00B93044">
        <w:t xml:space="preserve">omo os dois sinais são iguais, eles estão </w:t>
      </w:r>
      <w:ins w:id="864" w:author="Ricardo Zelenovsky" w:date="2021-11-03T19:21:00Z">
        <w:r w:rsidR="00605AE3">
          <w:t>sobrepostos</w:t>
        </w:r>
      </w:ins>
      <w:del w:id="865" w:author="Ricardo Zelenovsky" w:date="2021-11-03T19:21:00Z">
        <w:r w:rsidR="00B93044" w:rsidDel="00605AE3">
          <w:delText>um por cima do outro</w:delText>
        </w:r>
      </w:del>
      <w:r w:rsidR="00B93044">
        <w:t>.</w:t>
      </w:r>
    </w:p>
    <w:p w14:paraId="5C662DE0" w14:textId="77777777" w:rsidR="006C1514" w:rsidRDefault="006C1514" w:rsidP="00AD7A25">
      <w:pPr>
        <w:pStyle w:val="Texto-ABNT"/>
      </w:pPr>
    </w:p>
    <w:p w14:paraId="0259FFC6" w14:textId="77777777" w:rsidR="005E6594" w:rsidRDefault="00A06A26" w:rsidP="005E6594">
      <w:pPr>
        <w:pStyle w:val="EstiloLegenda-ABNT"/>
      </w:pPr>
      <w:r w:rsidRPr="0095566F">
        <w:rPr>
          <w:noProof/>
        </w:rPr>
        <w:drawing>
          <wp:inline distT="0" distB="0" distL="0" distR="0" wp14:anchorId="250654AB" wp14:editId="3FD50F64">
            <wp:extent cx="2419501" cy="2219325"/>
            <wp:effectExtent l="0" t="0" r="0" b="0"/>
            <wp:docPr id="12" name="Imagem 12"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Gráfico, Histograma&#10;&#10;Descrição gerada automaticamente"/>
                    <pic:cNvPicPr/>
                  </pic:nvPicPr>
                  <pic:blipFill>
                    <a:blip r:embed="rId56"/>
                    <a:stretch>
                      <a:fillRect/>
                    </a:stretch>
                  </pic:blipFill>
                  <pic:spPr>
                    <a:xfrm>
                      <a:off x="0" y="0"/>
                      <a:ext cx="2512043" cy="2304210"/>
                    </a:xfrm>
                    <a:prstGeom prst="rect">
                      <a:avLst/>
                    </a:prstGeom>
                  </pic:spPr>
                </pic:pic>
              </a:graphicData>
            </a:graphic>
          </wp:inline>
        </w:drawing>
      </w:r>
    </w:p>
    <w:p w14:paraId="78DBAF23" w14:textId="3FD5A973" w:rsidR="00C72485" w:rsidRDefault="005E6594" w:rsidP="005E6594">
      <w:pPr>
        <w:pStyle w:val="EstiloLegenda-ABNT"/>
      </w:pPr>
      <w:bookmarkStart w:id="866" w:name="_Ref85646966"/>
      <w:bookmarkStart w:id="867" w:name="_Toc86757895"/>
      <w:r>
        <w:t xml:space="preserve">Figura </w:t>
      </w:r>
      <w:fldSimple w:instr=" STYLEREF 1 \s ">
        <w:r w:rsidR="00BC390A">
          <w:rPr>
            <w:noProof/>
          </w:rPr>
          <w:t>5</w:t>
        </w:r>
      </w:fldSimple>
      <w:r w:rsidR="00860EBD">
        <w:t>.</w:t>
      </w:r>
      <w:fldSimple w:instr=" SEQ Figura \* ARABIC \s 1 ">
        <w:r w:rsidR="00BC390A">
          <w:rPr>
            <w:noProof/>
          </w:rPr>
          <w:t>15</w:t>
        </w:r>
      </w:fldSimple>
      <w:bookmarkEnd w:id="866"/>
      <w:r>
        <w:t xml:space="preserve">: </w:t>
      </w:r>
      <w:r w:rsidRPr="00C11065">
        <w:t>Sinal A0 e A</w:t>
      </w:r>
      <w:proofErr w:type="gramStart"/>
      <w:r w:rsidRPr="00C11065">
        <w:t>1  filtrado</w:t>
      </w:r>
      <w:proofErr w:type="gramEnd"/>
      <w:r w:rsidRPr="00C11065">
        <w:t xml:space="preserve"> pelo média móvel</w:t>
      </w:r>
      <w:bookmarkEnd w:id="867"/>
    </w:p>
    <w:p w14:paraId="63E19E8D" w14:textId="71BB7062" w:rsidR="00D333E7" w:rsidRDefault="00D333E7" w:rsidP="00D333E7"/>
    <w:p w14:paraId="0BD8306B" w14:textId="359CA3AC" w:rsidR="000135D3" w:rsidRDefault="00A042B5" w:rsidP="006B3407">
      <w:pPr>
        <w:pStyle w:val="Ttulo2"/>
      </w:pPr>
      <w:bookmarkStart w:id="868" w:name="_Toc86757957"/>
      <w:r>
        <w:t>TESTE</w:t>
      </w:r>
      <w:r w:rsidR="000135D3">
        <w:t xml:space="preserve"> da </w:t>
      </w:r>
      <w:ins w:id="869" w:author="Ricardo Zelenovsky" w:date="2021-11-03T19:21:00Z">
        <w:r w:rsidR="000A34D5">
          <w:t xml:space="preserve">IDENTIFICAÇÃO DE UMA </w:t>
        </w:r>
      </w:ins>
      <w:r w:rsidR="000135D3">
        <w:t xml:space="preserve">região </w:t>
      </w:r>
      <w:r w:rsidR="006F5D9D">
        <w:t>Adequada para estimativa</w:t>
      </w:r>
      <w:r w:rsidR="000135D3">
        <w:t xml:space="preserve"> do DOA</w:t>
      </w:r>
      <w:bookmarkEnd w:id="868"/>
    </w:p>
    <w:p w14:paraId="04347A76" w14:textId="77777777" w:rsidR="004B075D" w:rsidRDefault="00FE370C" w:rsidP="00361AC9">
      <w:pPr>
        <w:pStyle w:val="Texto-ABNT"/>
        <w:rPr>
          <w:ins w:id="870" w:author="Ricardo Zelenovsky" w:date="2021-11-03T19:23:00Z"/>
        </w:rPr>
      </w:pPr>
      <w:r>
        <w:tab/>
        <w:t>Foi criada uma função que identifica regiões adequadas para realizar a estimativa e posteriormente realizado testes que comprovam a sua funcionalidade</w:t>
      </w:r>
      <w:r w:rsidR="00361AC9">
        <w:t xml:space="preserve">. </w:t>
      </w:r>
      <w:ins w:id="871" w:author="Ricardo Zelenovsky" w:date="2021-11-03T19:22:00Z">
        <w:r w:rsidR="004B075D">
          <w:t xml:space="preserve">Uma região é adequada para a estimação possui </w:t>
        </w:r>
      </w:ins>
      <w:ins w:id="872" w:author="Ricardo Zelenovsky" w:date="2021-11-03T19:23:00Z">
        <w:r w:rsidR="004B075D">
          <w:t>bastante “energia”. Em termos práticos foi usado um limiar, assim, “energia” acima deste limiar indica uma boa região para estimação.</w:t>
        </w:r>
      </w:ins>
    </w:p>
    <w:p w14:paraId="134505C9" w14:textId="04796DA6" w:rsidR="00344F5C" w:rsidRDefault="004B075D" w:rsidP="00361AC9">
      <w:pPr>
        <w:pStyle w:val="Texto-ABNT"/>
      </w:pPr>
      <w:ins w:id="873" w:author="Ricardo Zelenovsky" w:date="2021-11-03T19:23:00Z">
        <w:r>
          <w:tab/>
        </w:r>
      </w:ins>
      <w:r w:rsidR="00344F5C">
        <w:t xml:space="preserve">Essa função </w:t>
      </w:r>
      <w:ins w:id="874" w:author="Ricardo Zelenovsky" w:date="2021-11-03T19:23:00Z">
        <w:r>
          <w:t xml:space="preserve">que calcula a “energia” </w:t>
        </w:r>
      </w:ins>
      <w:r w:rsidR="00344F5C">
        <w:t xml:space="preserve">se baseia no desvio médio dos valores contidos na memória 0 e memória 1. </w:t>
      </w:r>
      <w:ins w:id="875" w:author="Ricardo Zelenovsky" w:date="2021-11-03T19:24:00Z">
        <w:r>
          <w:t>A função trabalha calculando a “energia” de blocos de 128 valores inte</w:t>
        </w:r>
      </w:ins>
      <w:ins w:id="876" w:author="Ricardo Zelenovsky" w:date="2021-11-03T19:25:00Z">
        <w:r>
          <w:t xml:space="preserve">iros. Se os blocos de ambas as memórias indicarem “energia” acima do limiar especificado, </w:t>
        </w:r>
        <w:r>
          <w:lastRenderedPageBreak/>
          <w:t xml:space="preserve">então este bloco de 128 </w:t>
        </w:r>
      </w:ins>
      <w:ins w:id="877" w:author="Ricardo Zelenovsky" w:date="2021-11-03T19:26:00Z">
        <w:r>
          <w:t xml:space="preserve">inteiros é adequado para a estimação do DOA. </w:t>
        </w:r>
      </w:ins>
      <w:del w:id="878" w:author="Ricardo Zelenovsky" w:date="2021-11-03T19:26:00Z">
        <w:r w:rsidR="00344F5C" w:rsidDel="004B075D">
          <w:delText xml:space="preserve">A faixa de valores para saber se pode ser  feito a estimativa </w:delText>
        </w:r>
        <w:r w:rsidR="00D76195" w:rsidDel="004B075D">
          <w:delText>foi</w:delText>
        </w:r>
        <w:r w:rsidR="00344F5C" w:rsidDel="004B075D">
          <w:delText xml:space="preserve"> de 128 inteiros, então, se o resultado do desvio médio</w:delText>
        </w:r>
        <w:r w:rsidR="005F4E98" w:rsidDel="004B075D">
          <w:delText xml:space="preserve"> para a memória 0 e 1</w:delText>
        </w:r>
        <w:r w:rsidR="00344F5C" w:rsidDel="004B075D">
          <w:delText xml:space="preserve"> for acima de um determinado valor </w:delText>
        </w:r>
        <w:r w:rsidR="005F4E98" w:rsidDel="004B075D">
          <w:delText xml:space="preserve">que foi programado com base nos resultados realizados, essa região está </w:delText>
        </w:r>
        <w:r w:rsidR="00FE370C" w:rsidDel="004B075D">
          <w:delText>adequada</w:delText>
        </w:r>
        <w:r w:rsidR="005F4E98" w:rsidDel="004B075D">
          <w:delText xml:space="preserve"> </w:delText>
        </w:r>
        <w:r w:rsidR="002A2CB7" w:rsidDel="004B075D">
          <w:delText>para</w:delText>
        </w:r>
        <w:r w:rsidR="005F4E98" w:rsidDel="004B075D">
          <w:delText xml:space="preserve"> realizar a estimativa.</w:delText>
        </w:r>
      </w:del>
      <w:ins w:id="879" w:author="Ricardo Zelenovsky" w:date="2021-11-03T19:26:00Z">
        <w:r>
          <w:t>A “energia” é calculada com base no desvio médio, como mostrado abaixo.</w:t>
        </w:r>
      </w:ins>
    </w:p>
    <w:p w14:paraId="794781E9" w14:textId="179FDB7E" w:rsidR="002A2CB7" w:rsidRDefault="002A2CB7" w:rsidP="00361AC9">
      <w:pPr>
        <w:pStyle w:val="Texto-ABNT"/>
      </w:pPr>
    </w:p>
    <w:tbl>
      <w:tblPr>
        <w:tblStyle w:val="Tabelacomgrade"/>
        <w:tblW w:w="8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
        <w:gridCol w:w="7267"/>
        <w:gridCol w:w="676"/>
      </w:tblGrid>
      <w:tr w:rsidR="002A2CB7" w14:paraId="78008D57" w14:textId="77777777" w:rsidTr="00D76195">
        <w:trPr>
          <w:trHeight w:val="283"/>
        </w:trPr>
        <w:tc>
          <w:tcPr>
            <w:tcW w:w="561" w:type="dxa"/>
            <w:vAlign w:val="center"/>
          </w:tcPr>
          <w:p w14:paraId="71574E1A" w14:textId="77777777" w:rsidR="002A2CB7" w:rsidRDefault="002A2CB7" w:rsidP="002A2815">
            <w:pPr>
              <w:pStyle w:val="Texto-ABNT"/>
              <w:jc w:val="center"/>
            </w:pPr>
          </w:p>
        </w:tc>
        <w:tc>
          <w:tcPr>
            <w:tcW w:w="7267" w:type="dxa"/>
            <w:vAlign w:val="center"/>
          </w:tcPr>
          <w:p w14:paraId="3D5C2E89" w14:textId="4CD066B5" w:rsidR="002A2CB7" w:rsidRPr="002A2CB7" w:rsidRDefault="002A2CB7" w:rsidP="002A2CB7">
            <w:pPr>
              <w:pStyle w:val="Texto-ABNT"/>
              <w:jc w:val="center"/>
              <w:rPr>
                <w:rFonts w:eastAsiaTheme="minorEastAsia"/>
              </w:rPr>
            </w:pPr>
            <m:oMathPara>
              <m:oMath>
                <m:r>
                  <m:rPr>
                    <m:sty m:val="p"/>
                  </m:rPr>
                  <w:rPr>
                    <w:rFonts w:ascii="Cambria Math"/>
                  </w:rPr>
                  <m:t>Desvio m</m:t>
                </m:r>
                <m:r>
                  <m:rPr>
                    <m:sty m:val="p"/>
                  </m:rPr>
                  <w:rPr>
                    <w:rFonts w:ascii="Cambria Math"/>
                  </w:rPr>
                  <m:t>é</m:t>
                </m:r>
                <m:r>
                  <m:rPr>
                    <m:sty m:val="p"/>
                  </m:rPr>
                  <w:rPr>
                    <w:rFonts w:ascii="Cambria Math"/>
                  </w:rPr>
                  <m:t>dio=</m:t>
                </m:r>
                <m:f>
                  <m:fPr>
                    <m:ctrlPr>
                      <w:rPr>
                        <w:rFonts w:ascii="Cambria Math" w:hAnsi="Cambria Math"/>
                      </w:rPr>
                    </m:ctrlPr>
                  </m:fPr>
                  <m:num>
                    <m:d>
                      <m:dPr>
                        <m:begChr m:val="|"/>
                        <m:endChr m:val="|"/>
                        <m:ctrlPr>
                          <w:rPr>
                            <w:rFonts w:ascii="Cambria Math" w:hAnsi="Cambria Math"/>
                          </w:rPr>
                        </m:ctrlPr>
                      </m:dPr>
                      <m:e>
                        <m:r>
                          <m:rPr>
                            <m:sty m:val="p"/>
                          </m:rPr>
                          <w:rPr>
                            <w:rFonts w:ascii="Cambria Math"/>
                          </w:rPr>
                          <m:t>X2</m:t>
                        </m:r>
                        <m:r>
                          <m:rPr>
                            <m:sty m:val="p"/>
                          </m:rPr>
                          <w:rPr>
                            <w:rFonts w:ascii="Cambria Math"/>
                          </w:rPr>
                          <m:t>-</m:t>
                        </m:r>
                        <m:r>
                          <m:rPr>
                            <m:sty m:val="p"/>
                          </m:rPr>
                          <w:rPr>
                            <w:rFonts w:ascii="Cambria Math"/>
                          </w:rPr>
                          <m:t>X</m:t>
                        </m:r>
                      </m:e>
                    </m:d>
                    <m:r>
                      <m:rPr>
                        <m:sty m:val="p"/>
                      </m:rPr>
                      <w:rPr>
                        <w:rFonts w:ascii="Cambria Math"/>
                      </w:rPr>
                      <m:t>+</m:t>
                    </m:r>
                    <m:d>
                      <m:dPr>
                        <m:begChr m:val="|"/>
                        <m:endChr m:val="|"/>
                        <m:ctrlPr>
                          <w:rPr>
                            <w:rFonts w:ascii="Cambria Math" w:hAnsi="Cambria Math"/>
                          </w:rPr>
                        </m:ctrlPr>
                      </m:dPr>
                      <m:e>
                        <m:r>
                          <m:rPr>
                            <m:sty m:val="p"/>
                          </m:rPr>
                          <w:rPr>
                            <w:rFonts w:ascii="Cambria Math"/>
                          </w:rPr>
                          <m:t>X2</m:t>
                        </m:r>
                        <m:r>
                          <m:rPr>
                            <m:sty m:val="p"/>
                          </m:rPr>
                          <w:rPr>
                            <w:rFonts w:ascii="Cambria Math"/>
                          </w:rPr>
                          <m:t>-</m:t>
                        </m:r>
                        <m:r>
                          <m:rPr>
                            <m:sty m:val="p"/>
                          </m:rPr>
                          <w:rPr>
                            <w:rFonts w:ascii="Cambria Math"/>
                          </w:rPr>
                          <m:t>X</m:t>
                        </m:r>
                      </m:e>
                    </m:d>
                    <m:r>
                      <m:rPr>
                        <m:sty m:val="p"/>
                      </m:rPr>
                      <w:rPr>
                        <w:rFonts w:ascii="Cambria Math"/>
                      </w:rPr>
                      <m:t>+</m:t>
                    </m:r>
                    <m:r>
                      <m:rPr>
                        <m:sty m:val="p"/>
                      </m:rPr>
                      <w:rPr>
                        <w:rFonts w:ascii="Cambria Math"/>
                      </w:rPr>
                      <m:t>…</m:t>
                    </m:r>
                    <m:r>
                      <m:rPr>
                        <m:sty m:val="p"/>
                      </m:rPr>
                      <w:rPr>
                        <w:rFonts w:ascii="Cambria Math"/>
                      </w:rPr>
                      <m:t>+</m:t>
                    </m:r>
                    <m:d>
                      <m:dPr>
                        <m:begChr m:val="|"/>
                        <m:endChr m:val="|"/>
                        <m:ctrlPr>
                          <w:rPr>
                            <w:rFonts w:ascii="Cambria Math" w:hAnsi="Cambria Math"/>
                          </w:rPr>
                        </m:ctrlPr>
                      </m:dPr>
                      <m:e>
                        <m:r>
                          <m:rPr>
                            <m:sty m:val="p"/>
                          </m:rPr>
                          <w:rPr>
                            <w:rFonts w:ascii="Cambria Math"/>
                          </w:rPr>
                          <m:t xml:space="preserve">Xn </m:t>
                        </m:r>
                        <m:r>
                          <m:rPr>
                            <m:sty m:val="p"/>
                          </m:rPr>
                          <w:rPr>
                            <w:rFonts w:ascii="Cambria Math"/>
                          </w:rPr>
                          <m:t>-</m:t>
                        </m:r>
                        <m:r>
                          <m:rPr>
                            <m:sty m:val="p"/>
                          </m:rPr>
                          <w:rPr>
                            <w:rFonts w:ascii="Cambria Math"/>
                          </w:rPr>
                          <m:t>X</m:t>
                        </m:r>
                      </m:e>
                    </m:d>
                  </m:num>
                  <m:den>
                    <m:r>
                      <m:rPr>
                        <m:sty m:val="p"/>
                      </m:rPr>
                      <w:rPr>
                        <w:rFonts w:ascii="Cambria Math"/>
                      </w:rPr>
                      <m:t>n</m:t>
                    </m:r>
                  </m:den>
                </m:f>
              </m:oMath>
            </m:oMathPara>
          </w:p>
        </w:tc>
        <w:tc>
          <w:tcPr>
            <w:tcW w:w="676" w:type="dxa"/>
            <w:vAlign w:val="center"/>
          </w:tcPr>
          <w:p w14:paraId="1472179D" w14:textId="477A0835" w:rsidR="002A2CB7" w:rsidRDefault="002A2CB7" w:rsidP="00D76195">
            <w:pPr>
              <w:pStyle w:val="Texto-ABNT"/>
              <w:jc w:val="right"/>
            </w:pPr>
            <w:r>
              <w:t>(5.2)</w:t>
            </w:r>
          </w:p>
        </w:tc>
      </w:tr>
    </w:tbl>
    <w:p w14:paraId="0693DB78" w14:textId="4AE2707C" w:rsidR="002A2CB7" w:rsidRDefault="002A2CB7" w:rsidP="00361AC9">
      <w:pPr>
        <w:pStyle w:val="Texto-ABNT"/>
      </w:pPr>
    </w:p>
    <w:p w14:paraId="6C02319E" w14:textId="4124930C" w:rsidR="00D76195" w:rsidRDefault="00D76195" w:rsidP="00361AC9">
      <w:pPr>
        <w:pStyle w:val="Texto-ABNT"/>
      </w:pPr>
      <w:r>
        <w:tab/>
        <w:t xml:space="preserve">Sendo, </w:t>
      </w:r>
      <w:r w:rsidR="00FE370C">
        <w:t>‘</w:t>
      </w:r>
      <w:r>
        <w:t>X</w:t>
      </w:r>
      <w:r w:rsidR="00FE370C">
        <w:t>’</w:t>
      </w:r>
      <w:r>
        <w:t xml:space="preserve"> igual a média aritmética d</w:t>
      </w:r>
      <w:r w:rsidR="00982FAD">
        <w:t>a</w:t>
      </w:r>
      <w:r>
        <w:t xml:space="preserve"> amostra e </w:t>
      </w:r>
      <w:r w:rsidR="00FE370C">
        <w:t>‘</w:t>
      </w:r>
      <w:r>
        <w:t>n</w:t>
      </w:r>
      <w:r w:rsidR="00FE370C">
        <w:t>’</w:t>
      </w:r>
      <w:r>
        <w:t xml:space="preserve"> a quantidade </w:t>
      </w:r>
      <w:r w:rsidR="00FB7DDA">
        <w:t>de números da amostra</w:t>
      </w:r>
      <w:r>
        <w:t>.</w:t>
      </w:r>
      <w:ins w:id="880" w:author="Ricardo Zelenovsky" w:date="2021-11-03T19:27:00Z">
        <w:r w:rsidR="004B075D">
          <w:t xml:space="preserve"> </w:t>
        </w:r>
        <w:r w:rsidR="004B075D" w:rsidRPr="00B9139C">
          <w:rPr>
            <w:highlight w:val="yellow"/>
            <w:rPrChange w:id="881" w:author="Ricardo Zelenovsky" w:date="2021-11-03T19:28:00Z">
              <w:rPr/>
            </w:rPrChange>
          </w:rPr>
          <w:t xml:space="preserve">(Breno, a média deve ser indicada com X com uma barra em cima </w:t>
        </w:r>
      </w:ins>
      <m:oMath>
        <m:acc>
          <m:accPr>
            <m:chr m:val="̅"/>
            <m:ctrlPr>
              <w:ins w:id="882" w:author="Ricardo Zelenovsky" w:date="2021-11-03T19:28:00Z">
                <w:rPr>
                  <w:rFonts w:ascii="Cambria Math" w:hAnsi="Cambria Math"/>
                  <w:i/>
                  <w:highlight w:val="yellow"/>
                  <w:rPrChange w:id="883" w:author="Ricardo Zelenovsky" w:date="2021-11-03T19:28:00Z">
                    <w:rPr>
                      <w:rFonts w:ascii="Cambria Math" w:hAnsi="Cambria Math"/>
                      <w:i/>
                    </w:rPr>
                  </w:rPrChange>
                </w:rPr>
              </w:ins>
            </m:ctrlPr>
          </m:accPr>
          <m:e>
            <m:r>
              <w:ins w:id="884" w:author="Ricardo Zelenovsky" w:date="2021-11-03T19:28:00Z">
                <w:rPr>
                  <w:rFonts w:ascii="Cambria Math" w:hAnsi="Cambria Math"/>
                  <w:highlight w:val="yellow"/>
                  <w:rPrChange w:id="885" w:author="Ricardo Zelenovsky" w:date="2021-11-03T19:28:00Z">
                    <w:rPr>
                      <w:rFonts w:ascii="Cambria Math" w:hAnsi="Cambria Math"/>
                    </w:rPr>
                  </w:rPrChange>
                </w:rPr>
                <m:t>X</m:t>
              </w:ins>
            </m:r>
          </m:e>
        </m:acc>
      </m:oMath>
      <w:ins w:id="886" w:author="Ricardo Zelenovsky" w:date="2021-11-03T19:28:00Z">
        <w:r w:rsidR="00B9139C">
          <w:rPr>
            <w:rFonts w:eastAsiaTheme="minorEastAsia"/>
          </w:rPr>
          <w:t>)</w:t>
        </w:r>
      </w:ins>
    </w:p>
    <w:p w14:paraId="285FE0AE" w14:textId="39CBB472" w:rsidR="00D76195" w:rsidRDefault="002A2CB7" w:rsidP="00361AC9">
      <w:pPr>
        <w:pStyle w:val="Texto-ABNT"/>
      </w:pPr>
      <w:r>
        <w:tab/>
      </w:r>
      <w:r w:rsidR="00D76195">
        <w:t xml:space="preserve">Para </w:t>
      </w:r>
      <w:del w:id="887" w:author="Ricardo Zelenovsky" w:date="2021-11-03T19:28:00Z">
        <w:r w:rsidR="00D76195" w:rsidDel="00B9139C">
          <w:delText xml:space="preserve">fazer esse </w:delText>
        </w:r>
      </w:del>
      <w:r w:rsidR="00D76195">
        <w:t>test</w:t>
      </w:r>
      <w:ins w:id="888" w:author="Ricardo Zelenovsky" w:date="2021-11-03T19:28:00Z">
        <w:r w:rsidR="00B9139C">
          <w:t>ar este detector</w:t>
        </w:r>
      </w:ins>
      <w:del w:id="889" w:author="Ricardo Zelenovsky" w:date="2021-11-03T19:28:00Z">
        <w:r w:rsidR="00D76195" w:rsidDel="00B9139C">
          <w:delText>e</w:delText>
        </w:r>
      </w:del>
      <w:r w:rsidR="00D76195">
        <w:t xml:space="preserve">, </w:t>
      </w:r>
      <w:ins w:id="890" w:author="Ricardo Zelenovsky" w:date="2021-11-03T19:29:00Z">
        <w:r w:rsidR="00B9139C">
          <w:t xml:space="preserve">foi realizada uma aquisição especial na qual </w:t>
        </w:r>
      </w:ins>
      <w:r w:rsidR="00D76195">
        <w:t>a fonte sonora foi ligada e desligada algumas vezes</w:t>
      </w:r>
      <w:ins w:id="891" w:author="Ricardo Zelenovsky" w:date="2021-11-03T19:29:00Z">
        <w:r w:rsidR="00B9139C">
          <w:t xml:space="preserve">. O </w:t>
        </w:r>
      </w:ins>
      <w:del w:id="892" w:author="Ricardo Zelenovsky" w:date="2021-11-03T19:29:00Z">
        <w:r w:rsidR="00D76195" w:rsidDel="00B9139C">
          <w:delText xml:space="preserve"> e o </w:delText>
        </w:r>
      </w:del>
      <w:r w:rsidR="00D76195">
        <w:t xml:space="preserve">ponto </w:t>
      </w:r>
      <w:ins w:id="893" w:author="Ricardo Zelenovsky" w:date="2021-11-03T19:29:00Z">
        <w:r w:rsidR="00B9139C">
          <w:t xml:space="preserve">de partida </w:t>
        </w:r>
      </w:ins>
      <w:del w:id="894" w:author="Ricardo Zelenovsky" w:date="2021-11-03T19:29:00Z">
        <w:r w:rsidR="00D76195" w:rsidDel="00B9139C">
          <w:delText xml:space="preserve">inicial </w:delText>
        </w:r>
      </w:del>
      <w:r w:rsidR="00D76195">
        <w:t xml:space="preserve">para </w:t>
      </w:r>
      <w:ins w:id="895" w:author="Ricardo Zelenovsky" w:date="2021-11-03T19:29:00Z">
        <w:r w:rsidR="00B9139C">
          <w:t xml:space="preserve">o detector iniciar foi definido </w:t>
        </w:r>
      </w:ins>
      <w:ins w:id="896" w:author="Ricardo Zelenovsky" w:date="2021-11-03T19:30:00Z">
        <w:r w:rsidR="00B9139C">
          <w:t xml:space="preserve">com o endereço </w:t>
        </w:r>
      </w:ins>
      <w:del w:id="897" w:author="Ricardo Zelenovsky" w:date="2021-11-03T19:29:00Z">
        <w:r w:rsidR="00D76195" w:rsidDel="00B9139C">
          <w:delText xml:space="preserve">começar o teste foi colocado </w:delText>
        </w:r>
      </w:del>
      <w:del w:id="898" w:author="Ricardo Zelenovsky" w:date="2021-11-03T19:30:00Z">
        <w:r w:rsidR="00D76195" w:rsidDel="00B9139C">
          <w:delText xml:space="preserve">na posição </w:delText>
        </w:r>
      </w:del>
      <w:r w:rsidR="00D76195">
        <w:t>2048 das memórias</w:t>
      </w:r>
      <w:r w:rsidR="00FB7DDA">
        <w:t xml:space="preserve"> (mesmo ponto inicial para fazer as futura</w:t>
      </w:r>
      <w:ins w:id="899" w:author="Ricardo Zelenovsky" w:date="2021-11-03T19:30:00Z">
        <w:r w:rsidR="00B9139C">
          <w:t>s</w:t>
        </w:r>
      </w:ins>
      <w:r w:rsidR="00FB7DDA">
        <w:t xml:space="preserve"> estimativas)</w:t>
      </w:r>
      <w:r w:rsidR="00D76195">
        <w:t xml:space="preserve"> que representa começar a partir de 1024 números </w:t>
      </w:r>
      <w:r w:rsidR="00603EA2">
        <w:t>armazenados na memória</w:t>
      </w:r>
      <w:r w:rsidR="007E1927">
        <w:t>.</w:t>
      </w:r>
      <w:r w:rsidR="00982FAD">
        <w:t xml:space="preserve"> </w:t>
      </w:r>
      <w:r w:rsidR="007E1927">
        <w:t>F</w:t>
      </w:r>
      <w:r w:rsidR="00603EA2">
        <w:t>oi programado para que fosse entregue 8 regiões boas para estimativa</w:t>
      </w:r>
      <w:r w:rsidR="007E1927">
        <w:t xml:space="preserve"> a partir dess</w:t>
      </w:r>
      <w:ins w:id="900" w:author="Ricardo Zelenovsky" w:date="2021-11-03T19:30:00Z">
        <w:r w:rsidR="00B9139C">
          <w:t xml:space="preserve">e endereço </w:t>
        </w:r>
      </w:ins>
      <w:del w:id="901" w:author="Ricardo Zelenovsky" w:date="2021-11-03T19:30:00Z">
        <w:r w:rsidR="007E1927" w:rsidDel="00B9139C">
          <w:delText>a</w:delText>
        </w:r>
      </w:del>
      <w:r w:rsidR="007E1927">
        <w:t xml:space="preserve"> posição de 2048.</w:t>
      </w:r>
    </w:p>
    <w:p w14:paraId="0B3EB351" w14:textId="1908DAE9" w:rsidR="002A2CB7" w:rsidRDefault="00603EA2" w:rsidP="00361AC9">
      <w:pPr>
        <w:pStyle w:val="Texto-ABNT"/>
      </w:pPr>
      <w:r>
        <w:tab/>
      </w:r>
      <w:r w:rsidR="002A2CB7">
        <w:t xml:space="preserve">A </w:t>
      </w:r>
      <w:r w:rsidR="00C05003">
        <w:fldChar w:fldCharType="begin"/>
      </w:r>
      <w:r w:rsidR="00C05003">
        <w:instrText xml:space="preserve"> REF _Ref85647357 \h </w:instrText>
      </w:r>
      <w:r w:rsidR="00C05003">
        <w:fldChar w:fldCharType="separate"/>
      </w:r>
      <w:r w:rsidR="00BC390A">
        <w:t xml:space="preserve">Figura </w:t>
      </w:r>
      <w:r w:rsidR="00BC390A">
        <w:rPr>
          <w:noProof/>
        </w:rPr>
        <w:t>5</w:t>
      </w:r>
      <w:r w:rsidR="00BC390A">
        <w:t>.</w:t>
      </w:r>
      <w:r w:rsidR="00BC390A">
        <w:rPr>
          <w:noProof/>
        </w:rPr>
        <w:t>16</w:t>
      </w:r>
      <w:r w:rsidR="00C05003">
        <w:fldChar w:fldCharType="end"/>
      </w:r>
      <w:r w:rsidR="00C05003">
        <w:t xml:space="preserve"> </w:t>
      </w:r>
      <w:r w:rsidR="002A2CB7">
        <w:t>most</w:t>
      </w:r>
      <w:r>
        <w:t xml:space="preserve">ra a eficiência dessa abordagem do desvio médio, sendo que a linha tracejada na vertical representa a posição </w:t>
      </w:r>
      <w:ins w:id="902" w:author="Ricardo Zelenovsky" w:date="2021-11-03T19:30:00Z">
        <w:r w:rsidR="00B9139C">
          <w:t xml:space="preserve">de partida </w:t>
        </w:r>
      </w:ins>
      <w:del w:id="903" w:author="Ricardo Zelenovsky" w:date="2021-11-03T19:30:00Z">
        <w:r w:rsidDel="00B9139C">
          <w:delText xml:space="preserve">inicial tomada </w:delText>
        </w:r>
      </w:del>
      <w:r>
        <w:t>para fazer a estimativa. Como é observado</w:t>
      </w:r>
      <w:r w:rsidR="007E1927">
        <w:t>,</w:t>
      </w:r>
      <w:r>
        <w:t xml:space="preserve"> a região que parou de receber o sinal da fonte sonora não foi utilizado para a estimativa.</w:t>
      </w:r>
    </w:p>
    <w:p w14:paraId="33F3A738" w14:textId="2562E97C" w:rsidR="00C05003" w:rsidRDefault="00C05003" w:rsidP="00361AC9">
      <w:pPr>
        <w:pStyle w:val="Texto-ABNT"/>
      </w:pPr>
    </w:p>
    <w:p w14:paraId="79271CEC" w14:textId="77777777" w:rsidR="00C05003" w:rsidRDefault="00C05003" w:rsidP="00C05003">
      <w:pPr>
        <w:pStyle w:val="Texto-ABNT"/>
        <w:keepNext/>
        <w:jc w:val="center"/>
      </w:pPr>
      <w:r w:rsidRPr="002A2CB7">
        <w:rPr>
          <w:noProof/>
        </w:rPr>
        <w:drawing>
          <wp:inline distT="0" distB="0" distL="0" distR="0" wp14:anchorId="4A36C254" wp14:editId="78ADCA11">
            <wp:extent cx="2481224" cy="1866531"/>
            <wp:effectExtent l="0" t="0" r="0" b="635"/>
            <wp:docPr id="68" name="Imagem 68"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Gráfico, Histograma&#10;&#10;Descrição gerada automaticamente"/>
                    <pic:cNvPicPr/>
                  </pic:nvPicPr>
                  <pic:blipFill>
                    <a:blip r:embed="rId57"/>
                    <a:stretch>
                      <a:fillRect/>
                    </a:stretch>
                  </pic:blipFill>
                  <pic:spPr>
                    <a:xfrm>
                      <a:off x="0" y="0"/>
                      <a:ext cx="2624555" cy="1974353"/>
                    </a:xfrm>
                    <a:prstGeom prst="rect">
                      <a:avLst/>
                    </a:prstGeom>
                  </pic:spPr>
                </pic:pic>
              </a:graphicData>
            </a:graphic>
          </wp:inline>
        </w:drawing>
      </w:r>
    </w:p>
    <w:p w14:paraId="5EA4013A" w14:textId="64CB47B4" w:rsidR="00C05003" w:rsidRDefault="00C05003" w:rsidP="00C05003">
      <w:pPr>
        <w:pStyle w:val="EstiloLegenda-ABNT"/>
      </w:pPr>
      <w:bookmarkStart w:id="904" w:name="_Ref85647357"/>
      <w:bookmarkStart w:id="905" w:name="_Toc86757896"/>
      <w:r>
        <w:t xml:space="preserve">Figura </w:t>
      </w:r>
      <w:fldSimple w:instr=" STYLEREF 1 \s ">
        <w:r w:rsidR="00BC390A">
          <w:rPr>
            <w:noProof/>
          </w:rPr>
          <w:t>5</w:t>
        </w:r>
      </w:fldSimple>
      <w:r w:rsidR="00860EBD">
        <w:t>.</w:t>
      </w:r>
      <w:fldSimple w:instr=" SEQ Figura \* ARABIC \s 1 ">
        <w:r w:rsidR="00BC390A">
          <w:rPr>
            <w:noProof/>
          </w:rPr>
          <w:t>16</w:t>
        </w:r>
      </w:fldSimple>
      <w:bookmarkEnd w:id="904"/>
      <w:r>
        <w:t xml:space="preserve">: </w:t>
      </w:r>
      <w:r w:rsidRPr="00923F41">
        <w:t>Faixa adequada para realizar a estimativa</w:t>
      </w:r>
      <w:bookmarkEnd w:id="905"/>
    </w:p>
    <w:p w14:paraId="07D4C1C1" w14:textId="77777777" w:rsidR="00C05003" w:rsidRPr="00C05003" w:rsidRDefault="00C05003" w:rsidP="00C05003">
      <w:pPr>
        <w:pStyle w:val="Texto-ABNT"/>
      </w:pPr>
    </w:p>
    <w:p w14:paraId="4CB939FA" w14:textId="0DB5A06D" w:rsidR="006B3407" w:rsidRDefault="006B3407" w:rsidP="006B3407">
      <w:pPr>
        <w:pStyle w:val="Ttulo2"/>
      </w:pPr>
      <w:bookmarkStart w:id="906" w:name="_Toc86757958"/>
      <w:r>
        <w:t>Teste da estimativa do atraso</w:t>
      </w:r>
      <w:bookmarkEnd w:id="906"/>
    </w:p>
    <w:p w14:paraId="4B066690" w14:textId="7AE91C28" w:rsidR="0089241C" w:rsidRDefault="00397987" w:rsidP="00397987">
      <w:pPr>
        <w:pStyle w:val="Texto-ABNT"/>
      </w:pPr>
      <w:r>
        <w:tab/>
      </w:r>
      <w:r w:rsidRPr="00397987">
        <w:t xml:space="preserve">Nesse teste da estimativa do atraso, a principal </w:t>
      </w:r>
      <w:del w:id="907" w:author="Ricardo Zelenovsky" w:date="2021-11-03T19:31:00Z">
        <w:r w:rsidRPr="00397987" w:rsidDel="00F32040">
          <w:delText xml:space="preserve">ideia </w:delText>
        </w:r>
      </w:del>
      <w:ins w:id="908" w:author="Ricardo Zelenovsky" w:date="2021-11-03T19:31:00Z">
        <w:r w:rsidR="00F32040">
          <w:t>pergunta</w:t>
        </w:r>
        <w:r w:rsidR="00F32040" w:rsidRPr="00397987">
          <w:t xml:space="preserve"> </w:t>
        </w:r>
      </w:ins>
      <w:r w:rsidRPr="00397987">
        <w:t xml:space="preserve">é se a função que estima o atraso de um sinal em relação ao outro está correto, e se, a direção que o sinal está chegando </w:t>
      </w:r>
      <w:ins w:id="909" w:author="Ricardo Zelenovsky" w:date="2021-11-03T19:31:00Z">
        <w:r w:rsidR="000009A5">
          <w:lastRenderedPageBreak/>
          <w:t xml:space="preserve">(lado direito ou lado esquerdo) </w:t>
        </w:r>
      </w:ins>
      <w:r w:rsidRPr="00397987">
        <w:t>procede, sendo sinal vindo pela esquerda retorna ângulos negativos e sinal vindo pela direta retorna ângulos positivos.</w:t>
      </w:r>
      <w:r>
        <w:t xml:space="preserve"> </w:t>
      </w:r>
      <w:r w:rsidR="003F0A9D">
        <w:t xml:space="preserve">Essa referência é tomada em relação ao microfone apontando para </w:t>
      </w:r>
      <w:ins w:id="910" w:author="Ricardo Zelenovsky" w:date="2021-11-03T19:31:00Z">
        <w:r w:rsidR="000009A5">
          <w:t>o locutor</w:t>
        </w:r>
      </w:ins>
      <w:del w:id="911" w:author="Ricardo Zelenovsky" w:date="2021-11-03T19:31:00Z">
        <w:r w:rsidR="003F0A9D" w:rsidDel="000009A5">
          <w:delText>quem olha</w:delText>
        </w:r>
      </w:del>
      <w:r w:rsidR="003F0A9D">
        <w:t>.</w:t>
      </w:r>
    </w:p>
    <w:p w14:paraId="709D0E44" w14:textId="77777777" w:rsidR="005E6594" w:rsidRDefault="002F488A" w:rsidP="005E6594">
      <w:pPr>
        <w:pStyle w:val="Texto-ABNT"/>
        <w:keepNext/>
        <w:jc w:val="center"/>
      </w:pPr>
      <w:r w:rsidRPr="002F488A">
        <w:rPr>
          <w:noProof/>
        </w:rPr>
        <w:drawing>
          <wp:inline distT="0" distB="0" distL="0" distR="0" wp14:anchorId="145A7E8A" wp14:editId="3E3943C3">
            <wp:extent cx="1788877" cy="3033064"/>
            <wp:effectExtent l="0" t="0" r="1905" b="0"/>
            <wp:docPr id="20" name="Imagem 2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Diagrama&#10;&#10;Descrição gerada automaticamente"/>
                    <pic:cNvPicPr/>
                  </pic:nvPicPr>
                  <pic:blipFill>
                    <a:blip r:embed="rId58"/>
                    <a:stretch>
                      <a:fillRect/>
                    </a:stretch>
                  </pic:blipFill>
                  <pic:spPr>
                    <a:xfrm>
                      <a:off x="0" y="0"/>
                      <a:ext cx="1813816" cy="3075348"/>
                    </a:xfrm>
                    <a:prstGeom prst="rect">
                      <a:avLst/>
                    </a:prstGeom>
                  </pic:spPr>
                </pic:pic>
              </a:graphicData>
            </a:graphic>
          </wp:inline>
        </w:drawing>
      </w:r>
    </w:p>
    <w:p w14:paraId="6CDDB4F0" w14:textId="28ECB0DB" w:rsidR="002F488A" w:rsidRDefault="005E6594" w:rsidP="005E6594">
      <w:pPr>
        <w:pStyle w:val="EstiloLegenda-ABNT"/>
      </w:pPr>
      <w:bookmarkStart w:id="912" w:name="_Ref85649293"/>
      <w:bookmarkStart w:id="913" w:name="_Toc86757897"/>
      <w:r>
        <w:t xml:space="preserve">Figura </w:t>
      </w:r>
      <w:fldSimple w:instr=" STYLEREF 1 \s ">
        <w:r w:rsidR="00BC390A">
          <w:rPr>
            <w:noProof/>
          </w:rPr>
          <w:t>5</w:t>
        </w:r>
      </w:fldSimple>
      <w:r w:rsidR="00860EBD">
        <w:t>.</w:t>
      </w:r>
      <w:fldSimple w:instr=" SEQ Figura \* ARABIC \s 1 ">
        <w:r w:rsidR="00BC390A">
          <w:rPr>
            <w:noProof/>
          </w:rPr>
          <w:t>17</w:t>
        </w:r>
      </w:fldSimple>
      <w:bookmarkEnd w:id="912"/>
      <w:r>
        <w:t xml:space="preserve">: </w:t>
      </w:r>
      <w:r w:rsidRPr="007C6744">
        <w:t>Referência utilizada para os ângulos</w:t>
      </w:r>
      <w:bookmarkEnd w:id="913"/>
      <w:ins w:id="914" w:author="Ricardo Zelenovsky" w:date="2021-11-03T19:32:00Z">
        <w:r w:rsidR="000009A5">
          <w:t>, definindo então lados direito e esquerdo.</w:t>
        </w:r>
      </w:ins>
    </w:p>
    <w:p w14:paraId="518CBD53" w14:textId="77777777" w:rsidR="0089241C" w:rsidRPr="0089241C" w:rsidRDefault="0089241C" w:rsidP="0089241C">
      <w:pPr>
        <w:pStyle w:val="Texto-ABNT"/>
      </w:pPr>
    </w:p>
    <w:p w14:paraId="79769147" w14:textId="500BB0D2" w:rsidR="00C32715" w:rsidRDefault="0089241C" w:rsidP="00264F89">
      <w:pPr>
        <w:pStyle w:val="Texto-ABNT"/>
      </w:pPr>
      <w:r>
        <w:tab/>
        <w:t xml:space="preserve">Para esse teste, foi criado uma função que </w:t>
      </w:r>
      <w:r w:rsidR="00883171">
        <w:t>sintetiza</w:t>
      </w:r>
      <w:r>
        <w:t xml:space="preserve"> </w:t>
      </w:r>
      <w:r w:rsidR="00D66459">
        <w:t>um sinal senoidal nas duas memórias com a mesma frequência que será utilizada na fonte sonora</w:t>
      </w:r>
      <w:r w:rsidR="00AA7800">
        <w:t xml:space="preserve"> de 1 kHz</w:t>
      </w:r>
      <w:r w:rsidR="00D66459">
        <w:t>.</w:t>
      </w:r>
      <w:r w:rsidR="00D01E3A">
        <w:t xml:space="preserve"> Os outros parâmetros foram: amplitude igual 1000, ponto médio igual a </w:t>
      </w:r>
      <w:r w:rsidR="00BA7C91">
        <w:t>2</w:t>
      </w:r>
      <w:r w:rsidR="00D01E3A">
        <w:t xml:space="preserve">000, frequência de amostragem igual a </w:t>
      </w:r>
      <w:r w:rsidR="00883171">
        <w:t>25</w:t>
      </w:r>
      <w:r w:rsidR="00D01E3A">
        <w:t>000</w:t>
      </w:r>
      <w:r w:rsidR="00883171">
        <w:t xml:space="preserve"> kHz</w:t>
      </w:r>
      <w:r w:rsidR="00D01E3A">
        <w:t>.</w:t>
      </w:r>
    </w:p>
    <w:p w14:paraId="4A28B9CA" w14:textId="345C5156" w:rsidR="00C05003" w:rsidRDefault="00DA576A" w:rsidP="00264F89">
      <w:pPr>
        <w:pStyle w:val="Texto-ABNT"/>
      </w:pPr>
      <w:r>
        <w:tab/>
        <w:t>Não foram realizados testes para defasagem de 0 posições nos dois canais e acima de 10 posições para os canais A0 e A1</w:t>
      </w:r>
      <w:ins w:id="915" w:author="Ricardo Zelenovsky" w:date="2021-11-03T19:33:00Z">
        <w:r w:rsidR="000009A5">
          <w:t>.</w:t>
        </w:r>
      </w:ins>
      <w:del w:id="916" w:author="Ricardo Zelenovsky" w:date="2021-11-03T19:33:00Z">
        <w:r w:rsidDel="000009A5">
          <w:delText>,</w:delText>
        </w:r>
      </w:del>
      <w:r>
        <w:t xml:space="preserve"> </w:t>
      </w:r>
      <w:ins w:id="917" w:author="Ricardo Zelenovsky" w:date="2021-11-03T19:33:00Z">
        <w:r w:rsidR="000009A5" w:rsidRPr="000009A5">
          <w:rPr>
            <w:highlight w:val="cyan"/>
            <w:rPrChange w:id="918" w:author="Ricardo Zelenovsky" w:date="2021-11-03T19:36:00Z">
              <w:rPr/>
            </w:rPrChange>
          </w:rPr>
          <w:t>Breno, a</w:t>
        </w:r>
      </w:ins>
      <w:ins w:id="919" w:author="Ricardo Zelenovsky" w:date="2021-11-03T19:34:00Z">
        <w:r w:rsidR="000009A5" w:rsidRPr="000009A5">
          <w:rPr>
            <w:highlight w:val="cyan"/>
            <w:rPrChange w:id="920" w:author="Ricardo Zelenovsky" w:date="2021-11-03T19:36:00Z">
              <w:rPr/>
            </w:rPrChange>
          </w:rPr>
          <w:t xml:space="preserve">cho que esta afirmação está errada. Veja que os microfones estão afastados de 15 cm. A metade do comprimento de onda é 17cm. </w:t>
        </w:r>
      </w:ins>
      <w:ins w:id="921" w:author="Ricardo Zelenovsky" w:date="2021-11-03T19:35:00Z">
        <w:r w:rsidR="000009A5" w:rsidRPr="000009A5">
          <w:rPr>
            <w:highlight w:val="cyan"/>
            <w:rPrChange w:id="922" w:author="Ricardo Zelenovsky" w:date="2021-11-03T19:36:00Z">
              <w:rPr/>
            </w:rPrChange>
          </w:rPr>
          <w:t>A pior situação é quando o sinal chega em 90 graus, quando então a diferença de percurso é de 15 cm, portanto abaixo do limite de 17 cm.</w:t>
        </w:r>
        <w:r w:rsidR="000009A5">
          <w:t xml:space="preserve"> </w:t>
        </w:r>
      </w:ins>
      <w:r w:rsidRPr="000009A5">
        <w:rPr>
          <w:highlight w:val="yellow"/>
          <w:rPrChange w:id="923" w:author="Ricardo Zelenovsky" w:date="2021-11-03T19:33:00Z">
            <w:rPr/>
          </w:rPrChange>
        </w:rPr>
        <w:t xml:space="preserve">pois defasagens acima de 66 graus (situação de 15 cm entre microfones e taxa de amostragem de 25 kHz) entram na região do </w:t>
      </w:r>
      <w:proofErr w:type="spellStart"/>
      <w:r w:rsidRPr="000009A5">
        <w:rPr>
          <w:highlight w:val="yellow"/>
          <w:rPrChange w:id="924" w:author="Ricardo Zelenovsky" w:date="2021-11-03T19:33:00Z">
            <w:rPr/>
          </w:rPrChange>
        </w:rPr>
        <w:t>Aliasing</w:t>
      </w:r>
      <w:proofErr w:type="spellEnd"/>
      <w:r w:rsidRPr="000009A5">
        <w:rPr>
          <w:highlight w:val="yellow"/>
          <w:rPrChange w:id="925" w:author="Ricardo Zelenovsky" w:date="2021-11-03T19:33:00Z">
            <w:rPr/>
          </w:rPrChange>
        </w:rPr>
        <w:t xml:space="preserve"> </w:t>
      </w:r>
      <w:proofErr w:type="gramStart"/>
      <w:r w:rsidRPr="000009A5">
        <w:rPr>
          <w:highlight w:val="yellow"/>
          <w:rPrChange w:id="926" w:author="Ricardo Zelenovsky" w:date="2021-11-03T19:33:00Z">
            <w:rPr/>
          </w:rPrChange>
        </w:rPr>
        <w:t>e</w:t>
      </w:r>
      <w:r>
        <w:t xml:space="preserve"> </w:t>
      </w:r>
      <w:ins w:id="927" w:author="Ricardo Zelenovsky" w:date="2021-11-03T19:36:00Z">
        <w:r w:rsidR="000009A5">
          <w:t xml:space="preserve"> Você</w:t>
        </w:r>
        <w:proofErr w:type="gramEnd"/>
        <w:r w:rsidR="000009A5">
          <w:t xml:space="preserve"> pode falar que os experimentos com DOA&gt; 66 gr</w:t>
        </w:r>
      </w:ins>
      <w:ins w:id="928" w:author="Ricardo Zelenovsky" w:date="2021-11-03T19:37:00Z">
        <w:r w:rsidR="000009A5">
          <w:t>aus apresentaram resultados ruim, por isso, se considerou que a faixa útil deveria ficar entre -66 e + 66. A</w:t>
        </w:r>
      </w:ins>
      <w:del w:id="929" w:author="Ricardo Zelenovsky" w:date="2021-11-03T19:37:00Z">
        <w:r w:rsidDel="000009A5">
          <w:delText>a</w:delText>
        </w:r>
      </w:del>
      <w:r>
        <w:t xml:space="preserve"> defasagem de 0 posições para os dois canais </w:t>
      </w:r>
      <w:ins w:id="930" w:author="Ricardo Zelenovsky" w:date="2021-11-03T19:37:00Z">
        <w:r w:rsidR="000009A5">
          <w:t xml:space="preserve">é muito difícil pois </w:t>
        </w:r>
      </w:ins>
      <w:del w:id="931" w:author="Ricardo Zelenovsky" w:date="2021-11-03T19:37:00Z">
        <w:r w:rsidDel="000009A5">
          <w:delText xml:space="preserve">entra </w:delText>
        </w:r>
      </w:del>
      <w:del w:id="932" w:author="Ricardo Zelenovsky" w:date="2021-11-03T19:38:00Z">
        <w:r w:rsidDel="000009A5">
          <w:delText xml:space="preserve">no modo de resposta errada, pois </w:delText>
        </w:r>
      </w:del>
      <w:r>
        <w:t>não existe defasagem para o programa detectar.</w:t>
      </w:r>
      <w:ins w:id="933" w:author="Ricardo Zelenovsky" w:date="2021-11-03T19:38:00Z">
        <w:r w:rsidR="000009A5">
          <w:t xml:space="preserve"> </w:t>
        </w:r>
        <w:r w:rsidR="00BC0FC6">
          <w:t>É preciso encontrar uma outra solução para estimar tal caso.</w:t>
        </w:r>
      </w:ins>
    </w:p>
    <w:p w14:paraId="439BFBA5" w14:textId="28A6A37D" w:rsidR="00DA576A" w:rsidRDefault="00DA576A" w:rsidP="00264F89">
      <w:pPr>
        <w:pStyle w:val="Texto-ABNT"/>
        <w:rPr>
          <w:ins w:id="934" w:author="Ricardo Zelenovsky" w:date="2021-11-03T19:40:00Z"/>
        </w:rPr>
      </w:pPr>
      <w:r>
        <w:tab/>
      </w:r>
      <w:r w:rsidRPr="00264F89">
        <w:t xml:space="preserve">Para a primeira parte do teste foi configurado para o sinal A0 </w:t>
      </w:r>
      <w:ins w:id="935" w:author="Ricardo Zelenovsky" w:date="2021-11-03T19:38:00Z">
        <w:r w:rsidR="00BC0FC6">
          <w:t>ficar fixo</w:t>
        </w:r>
      </w:ins>
      <w:del w:id="936" w:author="Ricardo Zelenovsky" w:date="2021-11-03T19:38:00Z">
        <w:r w:rsidRPr="00264F89" w:rsidDel="00BC0FC6">
          <w:delText>não variar a defasagem</w:delText>
        </w:r>
      </w:del>
      <w:r w:rsidRPr="00264F89">
        <w:t xml:space="preserve"> e o sinal A1 variar sua defasagem de 10 até 1 posições </w:t>
      </w:r>
      <w:ins w:id="937" w:author="Ricardo Zelenovsky" w:date="2021-11-03T19:39:00Z">
        <w:r w:rsidR="00BC0FC6">
          <w:t>à</w:t>
        </w:r>
      </w:ins>
      <w:del w:id="938" w:author="Ricardo Zelenovsky" w:date="2021-11-03T19:39:00Z">
        <w:r w:rsidRPr="00264F89" w:rsidDel="00BC0FC6">
          <w:delText>a</w:delText>
        </w:r>
      </w:del>
      <w:r w:rsidRPr="00264F89">
        <w:t xml:space="preserve"> frente do sinal A0. Desse modo, terá que resultar em ângulos negativos.</w:t>
      </w:r>
      <w:ins w:id="939" w:author="Ricardo Zelenovsky" w:date="2021-11-03T19:39:00Z">
        <w:r w:rsidR="00BC0FC6">
          <w:t xml:space="preserve"> </w:t>
        </w:r>
      </w:ins>
      <w:ins w:id="940" w:author="Ricardo Zelenovsky" w:date="2021-11-03T19:40:00Z">
        <w:r w:rsidR="00BC0FC6">
          <w:t xml:space="preserve">As Figuras de 5.18 a 5.27 apresentam os sinais no tempo e permite </w:t>
        </w:r>
        <w:r w:rsidR="00BC0FC6">
          <w:lastRenderedPageBreak/>
          <w:t>visualizar a defasagem inserida. O Quad</w:t>
        </w:r>
      </w:ins>
      <w:ins w:id="941" w:author="Ricardo Zelenovsky" w:date="2021-11-03T19:41:00Z">
        <w:r w:rsidR="00BC0FC6">
          <w:t>ro 5.3 apresenta o resultado do estimador de atrasos para as diversas situações e, como se pode ver, ele sempre acertou.</w:t>
        </w:r>
      </w:ins>
    </w:p>
    <w:p w14:paraId="7C959BF7" w14:textId="77777777" w:rsidR="00BC0FC6" w:rsidRDefault="00BC0FC6" w:rsidP="00264F89">
      <w:pPr>
        <w:pStyle w:val="Texto-ABN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8"/>
        <w:gridCol w:w="4573"/>
      </w:tblGrid>
      <w:tr w:rsidR="00C05003" w14:paraId="43D1F5F2" w14:textId="77777777" w:rsidTr="005E08AB">
        <w:tc>
          <w:tcPr>
            <w:tcW w:w="4530" w:type="dxa"/>
          </w:tcPr>
          <w:p w14:paraId="34C2DA54" w14:textId="77777777" w:rsidR="00DA576A" w:rsidRDefault="00C05003" w:rsidP="00DA576A">
            <w:pPr>
              <w:pStyle w:val="Texto-ABNT"/>
              <w:keepNext/>
            </w:pPr>
            <w:r w:rsidRPr="00E0739C">
              <w:rPr>
                <w:noProof/>
              </w:rPr>
              <w:drawing>
                <wp:inline distT="0" distB="0" distL="0" distR="0" wp14:anchorId="2DD6EE3C" wp14:editId="45A8D2CA">
                  <wp:extent cx="2779635" cy="2124075"/>
                  <wp:effectExtent l="0" t="0" r="1905" b="0"/>
                  <wp:docPr id="69" name="Imagem 69" descr="Gráfico, Gráfico de linhas,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Gráfico, Gráfico de linhas, Histograma&#10;&#10;Descrição gerada automaticamente"/>
                          <pic:cNvPicPr/>
                        </pic:nvPicPr>
                        <pic:blipFill>
                          <a:blip r:embed="rId59"/>
                          <a:stretch>
                            <a:fillRect/>
                          </a:stretch>
                        </pic:blipFill>
                        <pic:spPr>
                          <a:xfrm>
                            <a:off x="0" y="0"/>
                            <a:ext cx="2832227" cy="2164263"/>
                          </a:xfrm>
                          <a:prstGeom prst="rect">
                            <a:avLst/>
                          </a:prstGeom>
                        </pic:spPr>
                      </pic:pic>
                    </a:graphicData>
                  </a:graphic>
                </wp:inline>
              </w:drawing>
            </w:r>
          </w:p>
          <w:p w14:paraId="0967F317" w14:textId="7D2616C6" w:rsidR="00C05003" w:rsidRDefault="00DA576A" w:rsidP="00DA576A">
            <w:pPr>
              <w:pStyle w:val="EstiloLegenda-ABNT"/>
            </w:pPr>
            <w:bookmarkStart w:id="942" w:name="_Ref85648068"/>
            <w:bookmarkStart w:id="943" w:name="_Toc86757898"/>
            <w:r>
              <w:t xml:space="preserve">Figura </w:t>
            </w:r>
            <w:fldSimple w:instr=" STYLEREF 1 \s ">
              <w:r w:rsidR="00BC390A">
                <w:rPr>
                  <w:noProof/>
                </w:rPr>
                <w:t>5</w:t>
              </w:r>
            </w:fldSimple>
            <w:r w:rsidR="00860EBD">
              <w:t>.</w:t>
            </w:r>
            <w:fldSimple w:instr=" SEQ Figura \* ARABIC \s 1 ">
              <w:r w:rsidR="00BC390A">
                <w:rPr>
                  <w:noProof/>
                </w:rPr>
                <w:t>18</w:t>
              </w:r>
            </w:fldSimple>
            <w:bookmarkEnd w:id="942"/>
            <w:r>
              <w:t xml:space="preserve">: </w:t>
            </w:r>
            <w:r w:rsidRPr="00250809">
              <w:t xml:space="preserve">Defasagem de </w:t>
            </w:r>
            <w:r>
              <w:t>10</w:t>
            </w:r>
            <w:r w:rsidRPr="00250809">
              <w:t xml:space="preserve"> posições para A1</w:t>
            </w:r>
            <w:bookmarkEnd w:id="943"/>
          </w:p>
        </w:tc>
        <w:tc>
          <w:tcPr>
            <w:tcW w:w="4531" w:type="dxa"/>
          </w:tcPr>
          <w:p w14:paraId="286DDC86" w14:textId="77777777" w:rsidR="00DA576A" w:rsidRDefault="00C05003" w:rsidP="00DA576A">
            <w:pPr>
              <w:pStyle w:val="Texto-ABNT"/>
              <w:keepNext/>
            </w:pPr>
            <w:r w:rsidRPr="00E0739C">
              <w:rPr>
                <w:noProof/>
              </w:rPr>
              <w:drawing>
                <wp:inline distT="0" distB="0" distL="0" distR="0" wp14:anchorId="2D9F2206" wp14:editId="7D65B86A">
                  <wp:extent cx="2863476" cy="2152650"/>
                  <wp:effectExtent l="0" t="0" r="0" b="0"/>
                  <wp:docPr id="70" name="Imagem 70" descr="Gráfico, Gráfico de linhas,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Gráfico, Gráfico de linhas, Histograma&#10;&#10;Descrição gerada automaticamente"/>
                          <pic:cNvPicPr/>
                        </pic:nvPicPr>
                        <pic:blipFill>
                          <a:blip r:embed="rId60"/>
                          <a:stretch>
                            <a:fillRect/>
                          </a:stretch>
                        </pic:blipFill>
                        <pic:spPr>
                          <a:xfrm>
                            <a:off x="0" y="0"/>
                            <a:ext cx="2945240" cy="2214117"/>
                          </a:xfrm>
                          <a:prstGeom prst="rect">
                            <a:avLst/>
                          </a:prstGeom>
                        </pic:spPr>
                      </pic:pic>
                    </a:graphicData>
                  </a:graphic>
                </wp:inline>
              </w:drawing>
            </w:r>
          </w:p>
          <w:p w14:paraId="73E56EA0" w14:textId="5415CEEB" w:rsidR="00C05003" w:rsidRDefault="00DA576A" w:rsidP="00DA576A">
            <w:pPr>
              <w:pStyle w:val="EstiloLegenda-ABNT"/>
            </w:pPr>
            <w:bookmarkStart w:id="944" w:name="_Ref85648073"/>
            <w:bookmarkStart w:id="945" w:name="_Toc86757899"/>
            <w:r>
              <w:t xml:space="preserve">Figura </w:t>
            </w:r>
            <w:fldSimple w:instr=" STYLEREF 1 \s ">
              <w:r w:rsidR="00BC390A">
                <w:rPr>
                  <w:noProof/>
                </w:rPr>
                <w:t>5</w:t>
              </w:r>
            </w:fldSimple>
            <w:r w:rsidR="00860EBD">
              <w:t>.</w:t>
            </w:r>
            <w:fldSimple w:instr=" SEQ Figura \* ARABIC \s 1 ">
              <w:r w:rsidR="00BC390A">
                <w:rPr>
                  <w:noProof/>
                </w:rPr>
                <w:t>19</w:t>
              </w:r>
            </w:fldSimple>
            <w:bookmarkEnd w:id="944"/>
            <w:r>
              <w:t xml:space="preserve">: </w:t>
            </w:r>
            <w:r w:rsidRPr="00931877">
              <w:t xml:space="preserve">Defasagem de </w:t>
            </w:r>
            <w:r>
              <w:t>9</w:t>
            </w:r>
            <w:r w:rsidRPr="00931877">
              <w:t xml:space="preserve"> posições para A1</w:t>
            </w:r>
            <w:bookmarkEnd w:id="945"/>
          </w:p>
        </w:tc>
      </w:tr>
      <w:tr w:rsidR="00C05003" w14:paraId="062CE03C" w14:textId="77777777" w:rsidTr="005E08AB">
        <w:tc>
          <w:tcPr>
            <w:tcW w:w="4530" w:type="dxa"/>
          </w:tcPr>
          <w:p w14:paraId="708E2BC6" w14:textId="77777777" w:rsidR="00DA576A" w:rsidRDefault="00C05003" w:rsidP="00DA576A">
            <w:pPr>
              <w:pStyle w:val="Texto-ABNT"/>
              <w:keepNext/>
            </w:pPr>
            <w:r w:rsidRPr="00C32715">
              <w:rPr>
                <w:noProof/>
              </w:rPr>
              <w:drawing>
                <wp:inline distT="0" distB="0" distL="0" distR="0" wp14:anchorId="219E2348" wp14:editId="68AA9C4C">
                  <wp:extent cx="2760059" cy="2066925"/>
                  <wp:effectExtent l="0" t="0" r="254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24629" cy="2115280"/>
                          </a:xfrm>
                          <a:prstGeom prst="rect">
                            <a:avLst/>
                          </a:prstGeom>
                        </pic:spPr>
                      </pic:pic>
                    </a:graphicData>
                  </a:graphic>
                </wp:inline>
              </w:drawing>
            </w:r>
          </w:p>
          <w:p w14:paraId="68D52EA3" w14:textId="7DF2B7C5" w:rsidR="00C05003" w:rsidRDefault="00DA576A" w:rsidP="00DA576A">
            <w:pPr>
              <w:pStyle w:val="EstiloLegenda-ABNT"/>
            </w:pPr>
            <w:bookmarkStart w:id="946" w:name="_Ref85648076"/>
            <w:bookmarkStart w:id="947" w:name="_Toc86757900"/>
            <w:r>
              <w:t xml:space="preserve">Figura </w:t>
            </w:r>
            <w:fldSimple w:instr=" STYLEREF 1 \s ">
              <w:r w:rsidR="00BC390A">
                <w:rPr>
                  <w:noProof/>
                </w:rPr>
                <w:t>5</w:t>
              </w:r>
            </w:fldSimple>
            <w:r w:rsidR="00860EBD">
              <w:t>.</w:t>
            </w:r>
            <w:fldSimple w:instr=" SEQ Figura \* ARABIC \s 1 ">
              <w:r w:rsidR="00BC390A">
                <w:rPr>
                  <w:noProof/>
                </w:rPr>
                <w:t>20</w:t>
              </w:r>
            </w:fldSimple>
            <w:bookmarkEnd w:id="946"/>
            <w:r>
              <w:t xml:space="preserve">: </w:t>
            </w:r>
            <w:r w:rsidRPr="00453D3F">
              <w:t>Defasagem de 8 posições para A1</w:t>
            </w:r>
            <w:bookmarkEnd w:id="947"/>
          </w:p>
        </w:tc>
        <w:tc>
          <w:tcPr>
            <w:tcW w:w="4531" w:type="dxa"/>
          </w:tcPr>
          <w:p w14:paraId="59B7ED80" w14:textId="77777777" w:rsidR="00DA576A" w:rsidRDefault="00C05003" w:rsidP="00DA576A">
            <w:pPr>
              <w:pStyle w:val="Texto-ABNT"/>
              <w:keepNext/>
            </w:pPr>
            <w:r w:rsidRPr="00C32715">
              <w:rPr>
                <w:noProof/>
              </w:rPr>
              <w:drawing>
                <wp:inline distT="0" distB="0" distL="0" distR="0" wp14:anchorId="1E6EC5BE" wp14:editId="5A14C0BA">
                  <wp:extent cx="2775604" cy="2085975"/>
                  <wp:effectExtent l="0" t="0" r="571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58262" cy="2148095"/>
                          </a:xfrm>
                          <a:prstGeom prst="rect">
                            <a:avLst/>
                          </a:prstGeom>
                        </pic:spPr>
                      </pic:pic>
                    </a:graphicData>
                  </a:graphic>
                </wp:inline>
              </w:drawing>
            </w:r>
          </w:p>
          <w:p w14:paraId="556B085E" w14:textId="4F050F7B" w:rsidR="00C05003" w:rsidRDefault="00DA576A" w:rsidP="00DA576A">
            <w:pPr>
              <w:pStyle w:val="EstiloLegenda-ABNT"/>
            </w:pPr>
            <w:bookmarkStart w:id="948" w:name="_Ref85648079"/>
            <w:bookmarkStart w:id="949" w:name="_Toc86757901"/>
            <w:r>
              <w:t xml:space="preserve">Figura </w:t>
            </w:r>
            <w:fldSimple w:instr=" STYLEREF 1 \s ">
              <w:r w:rsidR="00BC390A">
                <w:rPr>
                  <w:noProof/>
                </w:rPr>
                <w:t>5</w:t>
              </w:r>
            </w:fldSimple>
            <w:r w:rsidR="00860EBD">
              <w:t>.</w:t>
            </w:r>
            <w:fldSimple w:instr=" SEQ Figura \* ARABIC \s 1 ">
              <w:r w:rsidR="00BC390A">
                <w:rPr>
                  <w:noProof/>
                </w:rPr>
                <w:t>21</w:t>
              </w:r>
            </w:fldSimple>
            <w:bookmarkEnd w:id="948"/>
            <w:r>
              <w:t xml:space="preserve">: </w:t>
            </w:r>
            <w:r w:rsidRPr="00392689">
              <w:t>Defasagem de 7 posições para A1</w:t>
            </w:r>
            <w:bookmarkEnd w:id="949"/>
          </w:p>
        </w:tc>
      </w:tr>
      <w:tr w:rsidR="00C05003" w14:paraId="4A1C91D9" w14:textId="77777777" w:rsidTr="005E08AB">
        <w:tc>
          <w:tcPr>
            <w:tcW w:w="4530" w:type="dxa"/>
          </w:tcPr>
          <w:p w14:paraId="379274EB" w14:textId="77777777" w:rsidR="00DA576A" w:rsidRDefault="00DA576A" w:rsidP="00DA576A">
            <w:pPr>
              <w:pStyle w:val="Texto-ABNT"/>
              <w:keepNext/>
            </w:pPr>
            <w:r w:rsidRPr="00712B1D">
              <w:rPr>
                <w:noProof/>
              </w:rPr>
              <w:drawing>
                <wp:inline distT="0" distB="0" distL="0" distR="0" wp14:anchorId="607E1D40" wp14:editId="2496AFD4">
                  <wp:extent cx="2846372" cy="213360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18701" cy="2187817"/>
                          </a:xfrm>
                          <a:prstGeom prst="rect">
                            <a:avLst/>
                          </a:prstGeom>
                        </pic:spPr>
                      </pic:pic>
                    </a:graphicData>
                  </a:graphic>
                </wp:inline>
              </w:drawing>
            </w:r>
          </w:p>
          <w:p w14:paraId="02A3085C" w14:textId="19F0B528" w:rsidR="00C05003" w:rsidRDefault="00DA576A" w:rsidP="00DA576A">
            <w:pPr>
              <w:pStyle w:val="EstiloLegenda-ABNT"/>
            </w:pPr>
            <w:bookmarkStart w:id="950" w:name="_Ref85648082"/>
            <w:bookmarkStart w:id="951" w:name="_Toc86757902"/>
            <w:r>
              <w:t xml:space="preserve">Figura </w:t>
            </w:r>
            <w:fldSimple w:instr=" STYLEREF 1 \s ">
              <w:r w:rsidR="00BC390A">
                <w:rPr>
                  <w:noProof/>
                </w:rPr>
                <w:t>5</w:t>
              </w:r>
            </w:fldSimple>
            <w:r w:rsidR="00860EBD">
              <w:t>.</w:t>
            </w:r>
            <w:fldSimple w:instr=" SEQ Figura \* ARABIC \s 1 ">
              <w:r w:rsidR="00BC390A">
                <w:rPr>
                  <w:noProof/>
                </w:rPr>
                <w:t>22</w:t>
              </w:r>
            </w:fldSimple>
            <w:bookmarkEnd w:id="950"/>
            <w:r>
              <w:t xml:space="preserve">: </w:t>
            </w:r>
            <w:r w:rsidRPr="009A458C">
              <w:t xml:space="preserve">Defasagem de </w:t>
            </w:r>
            <w:r>
              <w:t>6</w:t>
            </w:r>
            <w:r w:rsidRPr="009A458C">
              <w:t xml:space="preserve"> posições para A1</w:t>
            </w:r>
            <w:bookmarkEnd w:id="951"/>
          </w:p>
        </w:tc>
        <w:tc>
          <w:tcPr>
            <w:tcW w:w="4531" w:type="dxa"/>
          </w:tcPr>
          <w:p w14:paraId="5B633CCD" w14:textId="77777777" w:rsidR="00DA576A" w:rsidRDefault="00DA576A" w:rsidP="00DA576A">
            <w:pPr>
              <w:pStyle w:val="Texto-ABNT"/>
              <w:keepNext/>
            </w:pPr>
            <w:r w:rsidRPr="00712B1D">
              <w:rPr>
                <w:noProof/>
              </w:rPr>
              <w:drawing>
                <wp:inline distT="0" distB="0" distL="0" distR="0" wp14:anchorId="098480FD" wp14:editId="3FE0A487">
                  <wp:extent cx="2892800" cy="2162175"/>
                  <wp:effectExtent l="0" t="0" r="3175"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41613" cy="2198660"/>
                          </a:xfrm>
                          <a:prstGeom prst="rect">
                            <a:avLst/>
                          </a:prstGeom>
                        </pic:spPr>
                      </pic:pic>
                    </a:graphicData>
                  </a:graphic>
                </wp:inline>
              </w:drawing>
            </w:r>
          </w:p>
          <w:p w14:paraId="43846B7E" w14:textId="4FE1EE66" w:rsidR="00C05003" w:rsidRDefault="00DA576A" w:rsidP="00DA576A">
            <w:pPr>
              <w:pStyle w:val="EstiloLegenda-ABNT"/>
            </w:pPr>
            <w:bookmarkStart w:id="952" w:name="_Ref85648086"/>
            <w:bookmarkStart w:id="953" w:name="_Toc86757903"/>
            <w:r>
              <w:t xml:space="preserve">Figura </w:t>
            </w:r>
            <w:fldSimple w:instr=" STYLEREF 1 \s ">
              <w:r w:rsidR="00BC390A">
                <w:rPr>
                  <w:noProof/>
                </w:rPr>
                <w:t>5</w:t>
              </w:r>
            </w:fldSimple>
            <w:r w:rsidR="00860EBD">
              <w:t>.</w:t>
            </w:r>
            <w:fldSimple w:instr=" SEQ Figura \* ARABIC \s 1 ">
              <w:r w:rsidR="00BC390A">
                <w:rPr>
                  <w:noProof/>
                </w:rPr>
                <w:t>23</w:t>
              </w:r>
            </w:fldSimple>
            <w:bookmarkEnd w:id="952"/>
            <w:r>
              <w:t xml:space="preserve">: </w:t>
            </w:r>
            <w:r w:rsidRPr="00836C1C">
              <w:t>Defasagem de</w:t>
            </w:r>
            <w:r>
              <w:t xml:space="preserve"> 5</w:t>
            </w:r>
            <w:r w:rsidRPr="00836C1C">
              <w:t xml:space="preserve"> posições para A1</w:t>
            </w:r>
            <w:bookmarkEnd w:id="953"/>
          </w:p>
        </w:tc>
      </w:tr>
    </w:tbl>
    <w:p w14:paraId="343245FF" w14:textId="07B42454" w:rsidR="00C05003" w:rsidRDefault="00C05003" w:rsidP="00264F89">
      <w:pPr>
        <w:pStyle w:val="Texto-ABNT"/>
      </w:pPr>
    </w:p>
    <w:p w14:paraId="50D1D0C6" w14:textId="77777777" w:rsidR="00374762" w:rsidRDefault="00374762" w:rsidP="00264F89">
      <w:pPr>
        <w:pStyle w:val="Texto-ABNT"/>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0"/>
        <w:gridCol w:w="4481"/>
      </w:tblGrid>
      <w:tr w:rsidR="005B2B60" w14:paraId="6BA6BA67" w14:textId="77777777" w:rsidTr="00DA576A">
        <w:trPr>
          <w:jc w:val="center"/>
        </w:trPr>
        <w:tc>
          <w:tcPr>
            <w:tcW w:w="4585" w:type="dxa"/>
          </w:tcPr>
          <w:p w14:paraId="3C372935" w14:textId="77777777" w:rsidR="00237649" w:rsidRDefault="00237649" w:rsidP="00237649">
            <w:pPr>
              <w:pStyle w:val="EstiloLegenda-ABNT"/>
            </w:pPr>
            <w:r w:rsidRPr="005B2B60">
              <w:rPr>
                <w:noProof/>
              </w:rPr>
              <w:drawing>
                <wp:inline distT="0" distB="0" distL="0" distR="0" wp14:anchorId="43391349" wp14:editId="7FA5A6A4">
                  <wp:extent cx="2784389" cy="206024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04450" cy="2075088"/>
                          </a:xfrm>
                          <a:prstGeom prst="rect">
                            <a:avLst/>
                          </a:prstGeom>
                        </pic:spPr>
                      </pic:pic>
                    </a:graphicData>
                  </a:graphic>
                </wp:inline>
              </w:drawing>
            </w:r>
          </w:p>
          <w:p w14:paraId="7768D9DF" w14:textId="0A2AA389" w:rsidR="00712B1D" w:rsidRDefault="00237649" w:rsidP="00237649">
            <w:pPr>
              <w:pStyle w:val="EstiloLegenda-ABNT"/>
            </w:pPr>
            <w:bookmarkStart w:id="954" w:name="_Ref85648090"/>
            <w:bookmarkStart w:id="955" w:name="_Toc86757904"/>
            <w:r>
              <w:t xml:space="preserve">Figura </w:t>
            </w:r>
            <w:fldSimple w:instr=" STYLEREF 1 \s ">
              <w:r w:rsidR="00BC390A">
                <w:rPr>
                  <w:noProof/>
                </w:rPr>
                <w:t>5</w:t>
              </w:r>
            </w:fldSimple>
            <w:r w:rsidR="00860EBD">
              <w:t>.</w:t>
            </w:r>
            <w:fldSimple w:instr=" SEQ Figura \* ARABIC \s 1 ">
              <w:r w:rsidR="00BC390A">
                <w:rPr>
                  <w:noProof/>
                </w:rPr>
                <w:t>24</w:t>
              </w:r>
            </w:fldSimple>
            <w:bookmarkEnd w:id="954"/>
            <w:r>
              <w:t xml:space="preserve">: </w:t>
            </w:r>
            <w:r w:rsidRPr="007F1EE9">
              <w:t>Defasagem de 4 posições para A1</w:t>
            </w:r>
            <w:bookmarkEnd w:id="955"/>
          </w:p>
        </w:tc>
        <w:tc>
          <w:tcPr>
            <w:tcW w:w="4476" w:type="dxa"/>
          </w:tcPr>
          <w:p w14:paraId="2AED9C15" w14:textId="77777777" w:rsidR="00237649" w:rsidRDefault="00237649" w:rsidP="00237649">
            <w:pPr>
              <w:pStyle w:val="EstiloLegenda-ABNT"/>
            </w:pPr>
            <w:r w:rsidRPr="005B2B60">
              <w:rPr>
                <w:noProof/>
              </w:rPr>
              <w:drawing>
                <wp:inline distT="0" distB="0" distL="0" distR="0" wp14:anchorId="325DA2A1" wp14:editId="4D34BAC7">
                  <wp:extent cx="2714955" cy="2038837"/>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47972" cy="2063632"/>
                          </a:xfrm>
                          <a:prstGeom prst="rect">
                            <a:avLst/>
                          </a:prstGeom>
                        </pic:spPr>
                      </pic:pic>
                    </a:graphicData>
                  </a:graphic>
                </wp:inline>
              </w:drawing>
            </w:r>
          </w:p>
          <w:p w14:paraId="0C7B277E" w14:textId="1D01142B" w:rsidR="00712B1D" w:rsidRDefault="00237649" w:rsidP="00237649">
            <w:pPr>
              <w:pStyle w:val="EstiloLegenda-ABNT"/>
            </w:pPr>
            <w:bookmarkStart w:id="956" w:name="_Ref85648093"/>
            <w:bookmarkStart w:id="957" w:name="_Toc86757905"/>
            <w:r>
              <w:t xml:space="preserve">Figura </w:t>
            </w:r>
            <w:fldSimple w:instr=" STYLEREF 1 \s ">
              <w:r w:rsidR="00BC390A">
                <w:rPr>
                  <w:noProof/>
                </w:rPr>
                <w:t>5</w:t>
              </w:r>
            </w:fldSimple>
            <w:r w:rsidR="00860EBD">
              <w:t>.</w:t>
            </w:r>
            <w:fldSimple w:instr=" SEQ Figura \* ARABIC \s 1 ">
              <w:r w:rsidR="00BC390A">
                <w:rPr>
                  <w:noProof/>
                </w:rPr>
                <w:t>25</w:t>
              </w:r>
            </w:fldSimple>
            <w:bookmarkEnd w:id="956"/>
            <w:r>
              <w:t xml:space="preserve">: </w:t>
            </w:r>
            <w:r w:rsidRPr="0015567E">
              <w:t>Defasagem de 3 posições para A1</w:t>
            </w:r>
            <w:bookmarkEnd w:id="957"/>
          </w:p>
        </w:tc>
      </w:tr>
    </w:tbl>
    <w:p w14:paraId="52811DE9" w14:textId="1A761193" w:rsidR="00BA7C91" w:rsidRDefault="00BA7C91" w:rsidP="00C76616">
      <w:pPr>
        <w:pStyle w:val="Texto-ABN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533"/>
      </w:tblGrid>
      <w:tr w:rsidR="005B2B60" w14:paraId="74B7BDCB" w14:textId="77777777" w:rsidTr="00237649">
        <w:tc>
          <w:tcPr>
            <w:tcW w:w="4533" w:type="dxa"/>
          </w:tcPr>
          <w:p w14:paraId="4A4E8B49" w14:textId="77777777" w:rsidR="00237649" w:rsidRDefault="00237649" w:rsidP="00237649">
            <w:pPr>
              <w:pStyle w:val="Texto-ABNT"/>
              <w:keepNext/>
            </w:pPr>
            <w:r w:rsidRPr="005B2B60">
              <w:rPr>
                <w:noProof/>
              </w:rPr>
              <w:drawing>
                <wp:inline distT="0" distB="0" distL="0" distR="0" wp14:anchorId="2F1241FF" wp14:editId="6A7AA1A3">
                  <wp:extent cx="2790306" cy="2093922"/>
                  <wp:effectExtent l="0" t="0" r="0" b="190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21469" cy="2117308"/>
                          </a:xfrm>
                          <a:prstGeom prst="rect">
                            <a:avLst/>
                          </a:prstGeom>
                        </pic:spPr>
                      </pic:pic>
                    </a:graphicData>
                  </a:graphic>
                </wp:inline>
              </w:drawing>
            </w:r>
          </w:p>
          <w:p w14:paraId="58558238" w14:textId="3C83D08D" w:rsidR="005B2B60" w:rsidRDefault="00237649" w:rsidP="00237649">
            <w:pPr>
              <w:pStyle w:val="EstiloLegenda-ABNT"/>
            </w:pPr>
            <w:bookmarkStart w:id="958" w:name="_Ref85648101"/>
            <w:bookmarkStart w:id="959" w:name="_Toc86757906"/>
            <w:r>
              <w:t xml:space="preserve">Figura </w:t>
            </w:r>
            <w:fldSimple w:instr=" STYLEREF 1 \s ">
              <w:r w:rsidR="00BC390A">
                <w:rPr>
                  <w:noProof/>
                </w:rPr>
                <w:t>5</w:t>
              </w:r>
            </w:fldSimple>
            <w:r w:rsidR="00860EBD">
              <w:t>.</w:t>
            </w:r>
            <w:fldSimple w:instr=" SEQ Figura \* ARABIC \s 1 ">
              <w:r w:rsidR="00BC390A">
                <w:rPr>
                  <w:noProof/>
                </w:rPr>
                <w:t>26</w:t>
              </w:r>
            </w:fldSimple>
            <w:bookmarkEnd w:id="958"/>
            <w:r>
              <w:t xml:space="preserve">: </w:t>
            </w:r>
            <w:r w:rsidRPr="00684999">
              <w:t>Defasagem de 2 posições para A1</w:t>
            </w:r>
            <w:bookmarkEnd w:id="959"/>
          </w:p>
          <w:p w14:paraId="649E2EDF" w14:textId="581317AC" w:rsidR="005B2B60" w:rsidRDefault="005B2B60" w:rsidP="005B2B60">
            <w:pPr>
              <w:pStyle w:val="EstiloLegenda-ABNT"/>
            </w:pPr>
          </w:p>
        </w:tc>
        <w:tc>
          <w:tcPr>
            <w:tcW w:w="4528" w:type="dxa"/>
          </w:tcPr>
          <w:p w14:paraId="30E87176" w14:textId="77777777" w:rsidR="00237649" w:rsidRDefault="00237649" w:rsidP="00237649">
            <w:pPr>
              <w:pStyle w:val="Texto-ABNT"/>
              <w:keepNext/>
            </w:pPr>
            <w:r w:rsidRPr="005B2B60">
              <w:rPr>
                <w:noProof/>
              </w:rPr>
              <w:drawing>
                <wp:inline distT="0" distB="0" distL="0" distR="0" wp14:anchorId="2371B507" wp14:editId="5C3A83A4">
                  <wp:extent cx="2787056" cy="2093595"/>
                  <wp:effectExtent l="0" t="0" r="0" b="190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21217" cy="2119256"/>
                          </a:xfrm>
                          <a:prstGeom prst="rect">
                            <a:avLst/>
                          </a:prstGeom>
                        </pic:spPr>
                      </pic:pic>
                    </a:graphicData>
                  </a:graphic>
                </wp:inline>
              </w:drawing>
            </w:r>
          </w:p>
          <w:p w14:paraId="7BA8A5C1" w14:textId="1B564320" w:rsidR="005B2B60" w:rsidRDefault="00237649" w:rsidP="00237649">
            <w:pPr>
              <w:pStyle w:val="EstiloLegenda-ABNT"/>
            </w:pPr>
            <w:bookmarkStart w:id="960" w:name="_Ref85648104"/>
            <w:bookmarkStart w:id="961" w:name="_Toc86757907"/>
            <w:r>
              <w:t xml:space="preserve">Figura </w:t>
            </w:r>
            <w:fldSimple w:instr=" STYLEREF 1 \s ">
              <w:r w:rsidR="00BC390A">
                <w:rPr>
                  <w:noProof/>
                </w:rPr>
                <w:t>5</w:t>
              </w:r>
            </w:fldSimple>
            <w:r w:rsidR="00860EBD">
              <w:t>.</w:t>
            </w:r>
            <w:fldSimple w:instr=" SEQ Figura \* ARABIC \s 1 ">
              <w:r w:rsidR="00BC390A">
                <w:rPr>
                  <w:noProof/>
                </w:rPr>
                <w:t>27</w:t>
              </w:r>
            </w:fldSimple>
            <w:bookmarkEnd w:id="960"/>
            <w:r>
              <w:t xml:space="preserve">: </w:t>
            </w:r>
            <w:r w:rsidRPr="00A565B4">
              <w:t>Defasagem de 1 posições para A1</w:t>
            </w:r>
            <w:bookmarkEnd w:id="961"/>
          </w:p>
          <w:p w14:paraId="237904BE" w14:textId="5B46E6F0" w:rsidR="005B2B60" w:rsidRDefault="005B2B60" w:rsidP="005B2B60">
            <w:pPr>
              <w:pStyle w:val="EstiloLegenda-ABNT"/>
            </w:pPr>
          </w:p>
        </w:tc>
      </w:tr>
    </w:tbl>
    <w:p w14:paraId="3E8CEDB9" w14:textId="3F88AA53" w:rsidR="00E0739C" w:rsidRDefault="00E0739C" w:rsidP="00C76616">
      <w:pPr>
        <w:pStyle w:val="Texto-ABNT"/>
      </w:pPr>
    </w:p>
    <w:p w14:paraId="5EF34C08" w14:textId="2D74ADDB" w:rsidR="004A5058" w:rsidRDefault="004A5058" w:rsidP="004A5058">
      <w:pPr>
        <w:pStyle w:val="EstiloLegenda-ABNT"/>
      </w:pPr>
      <w:bookmarkStart w:id="962" w:name="_Toc86757853"/>
      <w:r>
        <w:t xml:space="preserve">Quadro </w:t>
      </w:r>
      <w:fldSimple w:instr=" STYLEREF 1 \s ">
        <w:r w:rsidR="00BC390A">
          <w:rPr>
            <w:noProof/>
          </w:rPr>
          <w:t>5</w:t>
        </w:r>
      </w:fldSimple>
      <w:r w:rsidR="00255E6A">
        <w:t>.</w:t>
      </w:r>
      <w:fldSimple w:instr=" SEQ Quadro \* ARABIC \s 1 ">
        <w:r w:rsidR="00BC390A">
          <w:rPr>
            <w:noProof/>
          </w:rPr>
          <w:t>3</w:t>
        </w:r>
      </w:fldSimple>
      <w:r>
        <w:t xml:space="preserve">: Ângulos resultantes para teste da estimativa </w:t>
      </w:r>
      <w:r w:rsidR="00BD0C7A">
        <w:t>A1 adiantado de A0</w:t>
      </w:r>
      <w:bookmarkEnd w:id="962"/>
    </w:p>
    <w:tbl>
      <w:tblPr>
        <w:tblStyle w:val="Tabelacomgrade"/>
        <w:tblW w:w="0" w:type="auto"/>
        <w:tblLook w:val="04A0" w:firstRow="1" w:lastRow="0" w:firstColumn="1" w:lastColumn="0" w:noHBand="0" w:noVBand="1"/>
      </w:tblPr>
      <w:tblGrid>
        <w:gridCol w:w="4530"/>
        <w:gridCol w:w="4531"/>
      </w:tblGrid>
      <w:tr w:rsidR="00407752" w14:paraId="26693D12" w14:textId="77777777" w:rsidTr="00954982">
        <w:tc>
          <w:tcPr>
            <w:tcW w:w="4530" w:type="dxa"/>
            <w:shd w:val="clear" w:color="auto" w:fill="D0CECE" w:themeFill="background2" w:themeFillShade="E6"/>
          </w:tcPr>
          <w:p w14:paraId="02031203" w14:textId="374472CF" w:rsidR="00407752" w:rsidRDefault="00407752" w:rsidP="00407752">
            <w:pPr>
              <w:pStyle w:val="Texto-ABNT"/>
              <w:jc w:val="center"/>
            </w:pPr>
            <w:r>
              <w:t>Figura</w:t>
            </w:r>
          </w:p>
        </w:tc>
        <w:tc>
          <w:tcPr>
            <w:tcW w:w="4531" w:type="dxa"/>
            <w:shd w:val="clear" w:color="auto" w:fill="D0CECE" w:themeFill="background2" w:themeFillShade="E6"/>
          </w:tcPr>
          <w:p w14:paraId="4AD69D9C" w14:textId="6AA743EE" w:rsidR="00407752" w:rsidRDefault="00407752" w:rsidP="00407752">
            <w:pPr>
              <w:pStyle w:val="Texto-ABNT"/>
              <w:jc w:val="center"/>
            </w:pPr>
            <w:r>
              <w:t>Ângulo resultante pelo código</w:t>
            </w:r>
          </w:p>
        </w:tc>
      </w:tr>
      <w:tr w:rsidR="00407752" w14:paraId="3EC0F028" w14:textId="77777777" w:rsidTr="00407752">
        <w:tc>
          <w:tcPr>
            <w:tcW w:w="4530" w:type="dxa"/>
          </w:tcPr>
          <w:p w14:paraId="2E58AC63" w14:textId="61C947BE" w:rsidR="00407752" w:rsidRDefault="005E08AB" w:rsidP="004A5058">
            <w:pPr>
              <w:pStyle w:val="Texto-ABNT"/>
              <w:jc w:val="center"/>
            </w:pPr>
            <w:r>
              <w:fldChar w:fldCharType="begin"/>
            </w:r>
            <w:r>
              <w:instrText xml:space="preserve"> REF _Ref85648068 \h </w:instrText>
            </w:r>
            <w:r>
              <w:fldChar w:fldCharType="separate"/>
            </w:r>
            <w:r w:rsidR="00BC390A">
              <w:t xml:space="preserve">Figura </w:t>
            </w:r>
            <w:r w:rsidR="00BC390A">
              <w:rPr>
                <w:noProof/>
              </w:rPr>
              <w:t>5</w:t>
            </w:r>
            <w:r w:rsidR="00BC390A">
              <w:t>.</w:t>
            </w:r>
            <w:r w:rsidR="00BC390A">
              <w:rPr>
                <w:noProof/>
              </w:rPr>
              <w:t>18</w:t>
            </w:r>
            <w:r>
              <w:fldChar w:fldCharType="end"/>
            </w:r>
          </w:p>
        </w:tc>
        <w:tc>
          <w:tcPr>
            <w:tcW w:w="4531" w:type="dxa"/>
          </w:tcPr>
          <w:p w14:paraId="1ADA2B6F" w14:textId="73A5E05C" w:rsidR="00407752" w:rsidRDefault="004A5058" w:rsidP="004A5058">
            <w:pPr>
              <w:pStyle w:val="Texto-ABNT"/>
              <w:jc w:val="center"/>
            </w:pPr>
            <w:r>
              <w:t>-66°</w:t>
            </w:r>
          </w:p>
        </w:tc>
      </w:tr>
      <w:tr w:rsidR="00407752" w14:paraId="63ADBF08" w14:textId="77777777" w:rsidTr="00407752">
        <w:tc>
          <w:tcPr>
            <w:tcW w:w="4530" w:type="dxa"/>
          </w:tcPr>
          <w:p w14:paraId="0AC9F62B" w14:textId="301E5932" w:rsidR="00407752" w:rsidRDefault="005E08AB" w:rsidP="004A5058">
            <w:pPr>
              <w:pStyle w:val="Texto-ABNT"/>
              <w:jc w:val="center"/>
            </w:pPr>
            <w:r>
              <w:fldChar w:fldCharType="begin"/>
            </w:r>
            <w:r>
              <w:instrText xml:space="preserve"> REF _Ref85648073 \h </w:instrText>
            </w:r>
            <w:r>
              <w:fldChar w:fldCharType="separate"/>
            </w:r>
            <w:r w:rsidR="00BC390A">
              <w:t xml:space="preserve">Figura </w:t>
            </w:r>
            <w:r w:rsidR="00BC390A">
              <w:rPr>
                <w:noProof/>
              </w:rPr>
              <w:t>5</w:t>
            </w:r>
            <w:r w:rsidR="00BC390A">
              <w:t>.</w:t>
            </w:r>
            <w:r w:rsidR="00BC390A">
              <w:rPr>
                <w:noProof/>
              </w:rPr>
              <w:t>19</w:t>
            </w:r>
            <w:r>
              <w:fldChar w:fldCharType="end"/>
            </w:r>
          </w:p>
        </w:tc>
        <w:tc>
          <w:tcPr>
            <w:tcW w:w="4531" w:type="dxa"/>
          </w:tcPr>
          <w:p w14:paraId="00F5759D" w14:textId="1AC60F76" w:rsidR="00407752" w:rsidRDefault="004A5058" w:rsidP="004A5058">
            <w:pPr>
              <w:pStyle w:val="Texto-ABNT"/>
              <w:jc w:val="center"/>
            </w:pPr>
            <w:r>
              <w:t>-55°</w:t>
            </w:r>
          </w:p>
        </w:tc>
      </w:tr>
      <w:tr w:rsidR="00407752" w14:paraId="50C3C2E7" w14:textId="77777777" w:rsidTr="00407752">
        <w:tc>
          <w:tcPr>
            <w:tcW w:w="4530" w:type="dxa"/>
          </w:tcPr>
          <w:p w14:paraId="1B867C30" w14:textId="3BB4E1C9" w:rsidR="00407752" w:rsidRDefault="005E08AB" w:rsidP="004A5058">
            <w:pPr>
              <w:pStyle w:val="Texto-ABNT"/>
              <w:jc w:val="center"/>
            </w:pPr>
            <w:r>
              <w:fldChar w:fldCharType="begin"/>
            </w:r>
            <w:r>
              <w:instrText xml:space="preserve"> REF _Ref85648076 \h </w:instrText>
            </w:r>
            <w:r>
              <w:fldChar w:fldCharType="separate"/>
            </w:r>
            <w:r w:rsidR="00BC390A">
              <w:t xml:space="preserve">Figura </w:t>
            </w:r>
            <w:r w:rsidR="00BC390A">
              <w:rPr>
                <w:noProof/>
              </w:rPr>
              <w:t>5</w:t>
            </w:r>
            <w:r w:rsidR="00BC390A">
              <w:t>.</w:t>
            </w:r>
            <w:r w:rsidR="00BC390A">
              <w:rPr>
                <w:noProof/>
              </w:rPr>
              <w:t>20</w:t>
            </w:r>
            <w:r>
              <w:fldChar w:fldCharType="end"/>
            </w:r>
          </w:p>
        </w:tc>
        <w:tc>
          <w:tcPr>
            <w:tcW w:w="4531" w:type="dxa"/>
          </w:tcPr>
          <w:p w14:paraId="1156FA0F" w14:textId="5F92004A" w:rsidR="00407752" w:rsidRDefault="004A5058" w:rsidP="004A5058">
            <w:pPr>
              <w:pStyle w:val="Texto-ABNT"/>
              <w:jc w:val="center"/>
            </w:pPr>
            <w:r>
              <w:t>-47°</w:t>
            </w:r>
          </w:p>
        </w:tc>
      </w:tr>
      <w:tr w:rsidR="00407752" w14:paraId="6E23C6C1" w14:textId="77777777" w:rsidTr="00407752">
        <w:tc>
          <w:tcPr>
            <w:tcW w:w="4530" w:type="dxa"/>
          </w:tcPr>
          <w:p w14:paraId="0118ED44" w14:textId="6D817C94" w:rsidR="00407752" w:rsidRDefault="005E08AB" w:rsidP="004A5058">
            <w:pPr>
              <w:pStyle w:val="Texto-ABNT"/>
              <w:jc w:val="center"/>
            </w:pPr>
            <w:r>
              <w:fldChar w:fldCharType="begin"/>
            </w:r>
            <w:r>
              <w:instrText xml:space="preserve"> REF _Ref85648079 \h </w:instrText>
            </w:r>
            <w:r>
              <w:fldChar w:fldCharType="separate"/>
            </w:r>
            <w:r w:rsidR="00BC390A">
              <w:t xml:space="preserve">Figura </w:t>
            </w:r>
            <w:r w:rsidR="00BC390A">
              <w:rPr>
                <w:noProof/>
              </w:rPr>
              <w:t>5</w:t>
            </w:r>
            <w:r w:rsidR="00BC390A">
              <w:t>.</w:t>
            </w:r>
            <w:r w:rsidR="00BC390A">
              <w:rPr>
                <w:noProof/>
              </w:rPr>
              <w:t>21</w:t>
            </w:r>
            <w:r>
              <w:fldChar w:fldCharType="end"/>
            </w:r>
          </w:p>
        </w:tc>
        <w:tc>
          <w:tcPr>
            <w:tcW w:w="4531" w:type="dxa"/>
          </w:tcPr>
          <w:p w14:paraId="3452F8E9" w14:textId="16FDB8A7" w:rsidR="00407752" w:rsidRDefault="004A5058" w:rsidP="004A5058">
            <w:pPr>
              <w:pStyle w:val="Texto-ABNT"/>
              <w:jc w:val="center"/>
            </w:pPr>
            <w:r>
              <w:t>-40°</w:t>
            </w:r>
          </w:p>
        </w:tc>
      </w:tr>
      <w:tr w:rsidR="00407752" w14:paraId="6E1C7D72" w14:textId="77777777" w:rsidTr="00407752">
        <w:tc>
          <w:tcPr>
            <w:tcW w:w="4530" w:type="dxa"/>
          </w:tcPr>
          <w:p w14:paraId="6D8CC3B9" w14:textId="508E7F9C" w:rsidR="00407752" w:rsidRDefault="005E08AB" w:rsidP="004A5058">
            <w:pPr>
              <w:pStyle w:val="Texto-ABNT"/>
              <w:jc w:val="center"/>
            </w:pPr>
            <w:r>
              <w:fldChar w:fldCharType="begin"/>
            </w:r>
            <w:r>
              <w:instrText xml:space="preserve"> REF _Ref85648082 \h </w:instrText>
            </w:r>
            <w:r>
              <w:fldChar w:fldCharType="separate"/>
            </w:r>
            <w:r w:rsidR="00BC390A">
              <w:t xml:space="preserve">Figura </w:t>
            </w:r>
            <w:r w:rsidR="00BC390A">
              <w:rPr>
                <w:noProof/>
              </w:rPr>
              <w:t>5</w:t>
            </w:r>
            <w:r w:rsidR="00BC390A">
              <w:t>.</w:t>
            </w:r>
            <w:r w:rsidR="00BC390A">
              <w:rPr>
                <w:noProof/>
              </w:rPr>
              <w:t>22</w:t>
            </w:r>
            <w:r>
              <w:fldChar w:fldCharType="end"/>
            </w:r>
          </w:p>
        </w:tc>
        <w:tc>
          <w:tcPr>
            <w:tcW w:w="4531" w:type="dxa"/>
          </w:tcPr>
          <w:p w14:paraId="4C3D7E20" w14:textId="55BE04E2" w:rsidR="00407752" w:rsidRDefault="004A5058" w:rsidP="004A5058">
            <w:pPr>
              <w:pStyle w:val="Texto-ABNT"/>
              <w:jc w:val="center"/>
            </w:pPr>
            <w:r>
              <w:t>-33°</w:t>
            </w:r>
          </w:p>
        </w:tc>
      </w:tr>
      <w:tr w:rsidR="00407752" w14:paraId="6F563D54" w14:textId="77777777" w:rsidTr="00407752">
        <w:tc>
          <w:tcPr>
            <w:tcW w:w="4530" w:type="dxa"/>
          </w:tcPr>
          <w:p w14:paraId="560566DD" w14:textId="0CA59CEC" w:rsidR="00407752" w:rsidRDefault="005E08AB" w:rsidP="004A5058">
            <w:pPr>
              <w:pStyle w:val="Texto-ABNT"/>
              <w:jc w:val="center"/>
            </w:pPr>
            <w:r>
              <w:fldChar w:fldCharType="begin"/>
            </w:r>
            <w:r>
              <w:instrText xml:space="preserve"> REF _Ref85648086 \h </w:instrText>
            </w:r>
            <w:r>
              <w:fldChar w:fldCharType="separate"/>
            </w:r>
            <w:r w:rsidR="00BC390A">
              <w:t xml:space="preserve">Figura </w:t>
            </w:r>
            <w:r w:rsidR="00BC390A">
              <w:rPr>
                <w:noProof/>
              </w:rPr>
              <w:t>5</w:t>
            </w:r>
            <w:r w:rsidR="00BC390A">
              <w:t>.</w:t>
            </w:r>
            <w:r w:rsidR="00BC390A">
              <w:rPr>
                <w:noProof/>
              </w:rPr>
              <w:t>23</w:t>
            </w:r>
            <w:r>
              <w:fldChar w:fldCharType="end"/>
            </w:r>
          </w:p>
        </w:tc>
        <w:tc>
          <w:tcPr>
            <w:tcW w:w="4531" w:type="dxa"/>
          </w:tcPr>
          <w:p w14:paraId="28480E38" w14:textId="421F666C" w:rsidR="00407752" w:rsidRDefault="004A5058" w:rsidP="004A5058">
            <w:pPr>
              <w:pStyle w:val="Texto-ABNT"/>
              <w:jc w:val="center"/>
            </w:pPr>
            <w:r>
              <w:t>-27°</w:t>
            </w:r>
          </w:p>
        </w:tc>
      </w:tr>
      <w:tr w:rsidR="00407752" w14:paraId="1D75EA8C" w14:textId="77777777" w:rsidTr="00407752">
        <w:tc>
          <w:tcPr>
            <w:tcW w:w="4530" w:type="dxa"/>
          </w:tcPr>
          <w:p w14:paraId="5A7BA830" w14:textId="1F9569EA" w:rsidR="00407752" w:rsidRDefault="005E08AB" w:rsidP="004A5058">
            <w:pPr>
              <w:pStyle w:val="Texto-ABNT"/>
              <w:jc w:val="center"/>
            </w:pPr>
            <w:r>
              <w:fldChar w:fldCharType="begin"/>
            </w:r>
            <w:r>
              <w:instrText xml:space="preserve"> REF _Ref85648090 \h </w:instrText>
            </w:r>
            <w:r>
              <w:fldChar w:fldCharType="separate"/>
            </w:r>
            <w:r w:rsidR="00BC390A">
              <w:t xml:space="preserve">Figura </w:t>
            </w:r>
            <w:r w:rsidR="00BC390A">
              <w:rPr>
                <w:noProof/>
              </w:rPr>
              <w:t>5</w:t>
            </w:r>
            <w:r w:rsidR="00BC390A">
              <w:t>.</w:t>
            </w:r>
            <w:r w:rsidR="00BC390A">
              <w:rPr>
                <w:noProof/>
              </w:rPr>
              <w:t>24</w:t>
            </w:r>
            <w:r>
              <w:fldChar w:fldCharType="end"/>
            </w:r>
          </w:p>
        </w:tc>
        <w:tc>
          <w:tcPr>
            <w:tcW w:w="4531" w:type="dxa"/>
          </w:tcPr>
          <w:p w14:paraId="54F03033" w14:textId="7B4371FE" w:rsidR="00407752" w:rsidRDefault="004A5058" w:rsidP="004A5058">
            <w:pPr>
              <w:pStyle w:val="Texto-ABNT"/>
              <w:jc w:val="center"/>
            </w:pPr>
            <w:r>
              <w:t>-21°</w:t>
            </w:r>
          </w:p>
        </w:tc>
      </w:tr>
      <w:tr w:rsidR="00407752" w14:paraId="42FA5918" w14:textId="77777777" w:rsidTr="00407752">
        <w:tc>
          <w:tcPr>
            <w:tcW w:w="4530" w:type="dxa"/>
          </w:tcPr>
          <w:p w14:paraId="4FB3C46A" w14:textId="2EA4BFF9" w:rsidR="00407752" w:rsidRDefault="005E08AB" w:rsidP="004A5058">
            <w:pPr>
              <w:pStyle w:val="Texto-ABNT"/>
              <w:jc w:val="center"/>
            </w:pPr>
            <w:r>
              <w:fldChar w:fldCharType="begin"/>
            </w:r>
            <w:r>
              <w:instrText xml:space="preserve"> REF _Ref85648093 \h </w:instrText>
            </w:r>
            <w:r>
              <w:fldChar w:fldCharType="separate"/>
            </w:r>
            <w:r w:rsidR="00BC390A">
              <w:t xml:space="preserve">Figura </w:t>
            </w:r>
            <w:r w:rsidR="00BC390A">
              <w:rPr>
                <w:noProof/>
              </w:rPr>
              <w:t>5</w:t>
            </w:r>
            <w:r w:rsidR="00BC390A">
              <w:t>.</w:t>
            </w:r>
            <w:r w:rsidR="00BC390A">
              <w:rPr>
                <w:noProof/>
              </w:rPr>
              <w:t>25</w:t>
            </w:r>
            <w:r>
              <w:fldChar w:fldCharType="end"/>
            </w:r>
          </w:p>
        </w:tc>
        <w:tc>
          <w:tcPr>
            <w:tcW w:w="4531" w:type="dxa"/>
          </w:tcPr>
          <w:p w14:paraId="3E830241" w14:textId="5FEA141C" w:rsidR="00407752" w:rsidRDefault="004A5058" w:rsidP="004A5058">
            <w:pPr>
              <w:pStyle w:val="Texto-ABNT"/>
              <w:jc w:val="center"/>
            </w:pPr>
            <w:r>
              <w:t>-16°</w:t>
            </w:r>
          </w:p>
        </w:tc>
      </w:tr>
      <w:tr w:rsidR="00407752" w14:paraId="17B7678D" w14:textId="77777777" w:rsidTr="00407752">
        <w:tc>
          <w:tcPr>
            <w:tcW w:w="4530" w:type="dxa"/>
          </w:tcPr>
          <w:p w14:paraId="1938D3A0" w14:textId="23C6FEF4" w:rsidR="00407752" w:rsidRDefault="005E08AB" w:rsidP="004A5058">
            <w:pPr>
              <w:pStyle w:val="Texto-ABNT"/>
              <w:jc w:val="center"/>
            </w:pPr>
            <w:r>
              <w:fldChar w:fldCharType="begin"/>
            </w:r>
            <w:r>
              <w:instrText xml:space="preserve"> REF _Ref85648101 \h </w:instrText>
            </w:r>
            <w:r>
              <w:fldChar w:fldCharType="separate"/>
            </w:r>
            <w:r w:rsidR="00BC390A">
              <w:t xml:space="preserve">Figura </w:t>
            </w:r>
            <w:r w:rsidR="00BC390A">
              <w:rPr>
                <w:noProof/>
              </w:rPr>
              <w:t>5</w:t>
            </w:r>
            <w:r w:rsidR="00BC390A">
              <w:t>.</w:t>
            </w:r>
            <w:r w:rsidR="00BC390A">
              <w:rPr>
                <w:noProof/>
              </w:rPr>
              <w:t>26</w:t>
            </w:r>
            <w:r>
              <w:fldChar w:fldCharType="end"/>
            </w:r>
          </w:p>
        </w:tc>
        <w:tc>
          <w:tcPr>
            <w:tcW w:w="4531" w:type="dxa"/>
          </w:tcPr>
          <w:p w14:paraId="341B55CD" w14:textId="6FEB1E12" w:rsidR="00407752" w:rsidRDefault="004A5058" w:rsidP="004A5058">
            <w:pPr>
              <w:pStyle w:val="Texto-ABNT"/>
              <w:jc w:val="center"/>
            </w:pPr>
            <w:r>
              <w:t>-10°</w:t>
            </w:r>
          </w:p>
        </w:tc>
      </w:tr>
      <w:tr w:rsidR="004A5058" w14:paraId="28C0E889" w14:textId="77777777" w:rsidTr="00407752">
        <w:tc>
          <w:tcPr>
            <w:tcW w:w="4530" w:type="dxa"/>
          </w:tcPr>
          <w:p w14:paraId="7C633204" w14:textId="01644DC6" w:rsidR="004A5058" w:rsidRDefault="005E08AB" w:rsidP="004A5058">
            <w:pPr>
              <w:pStyle w:val="Texto-ABNT"/>
              <w:jc w:val="center"/>
            </w:pPr>
            <w:r>
              <w:lastRenderedPageBreak/>
              <w:fldChar w:fldCharType="begin"/>
            </w:r>
            <w:r>
              <w:instrText xml:space="preserve"> REF _Ref85648104 \h </w:instrText>
            </w:r>
            <w:r>
              <w:fldChar w:fldCharType="separate"/>
            </w:r>
            <w:r w:rsidR="00BC390A">
              <w:t xml:space="preserve">Figura </w:t>
            </w:r>
            <w:r w:rsidR="00BC390A">
              <w:rPr>
                <w:noProof/>
              </w:rPr>
              <w:t>5</w:t>
            </w:r>
            <w:r w:rsidR="00BC390A">
              <w:t>.</w:t>
            </w:r>
            <w:r w:rsidR="00BC390A">
              <w:rPr>
                <w:noProof/>
              </w:rPr>
              <w:t>27</w:t>
            </w:r>
            <w:r>
              <w:fldChar w:fldCharType="end"/>
            </w:r>
          </w:p>
        </w:tc>
        <w:tc>
          <w:tcPr>
            <w:tcW w:w="4531" w:type="dxa"/>
          </w:tcPr>
          <w:p w14:paraId="0482CB61" w14:textId="00E2AE86" w:rsidR="004A5058" w:rsidRDefault="004A5058" w:rsidP="004A5058">
            <w:pPr>
              <w:pStyle w:val="Texto-ABNT"/>
              <w:jc w:val="center"/>
            </w:pPr>
            <w:r>
              <w:t>-5°</w:t>
            </w:r>
          </w:p>
        </w:tc>
      </w:tr>
    </w:tbl>
    <w:p w14:paraId="3E3146A6" w14:textId="4840F468" w:rsidR="00E0739C" w:rsidRDefault="00E0739C" w:rsidP="00C76616">
      <w:pPr>
        <w:pStyle w:val="Texto-ABNT"/>
      </w:pPr>
    </w:p>
    <w:p w14:paraId="5D731663" w14:textId="61D05F66" w:rsidR="005E61E3" w:rsidRDefault="00E37A0A" w:rsidP="00264F89">
      <w:pPr>
        <w:pStyle w:val="Texto-ABNT"/>
      </w:pPr>
      <w:r>
        <w:tab/>
        <w:t>Para a segunda parte do teste foi configurado para o sinal A</w:t>
      </w:r>
      <w:r w:rsidR="00962B5F">
        <w:t>1</w:t>
      </w:r>
      <w:r>
        <w:t xml:space="preserve"> </w:t>
      </w:r>
      <w:ins w:id="963" w:author="Ricardo Zelenovsky" w:date="2021-11-03T19:41:00Z">
        <w:r w:rsidR="009A1476">
          <w:t xml:space="preserve">ficar fixo </w:t>
        </w:r>
      </w:ins>
      <w:del w:id="964" w:author="Ricardo Zelenovsky" w:date="2021-11-03T19:41:00Z">
        <w:r w:rsidDel="009A1476">
          <w:delText xml:space="preserve">não variar a defasagem </w:delText>
        </w:r>
      </w:del>
      <w:r>
        <w:t>e o sinal A</w:t>
      </w:r>
      <w:r w:rsidR="00962B5F">
        <w:t>0</w:t>
      </w:r>
      <w:r>
        <w:t xml:space="preserve"> variar sua defasagem de 10 até 1 posições </w:t>
      </w:r>
      <w:ins w:id="965" w:author="Ricardo Zelenovsky" w:date="2021-11-03T19:41:00Z">
        <w:r w:rsidR="009A1476">
          <w:t>à</w:t>
        </w:r>
      </w:ins>
      <w:del w:id="966" w:author="Ricardo Zelenovsky" w:date="2021-11-03T19:41:00Z">
        <w:r w:rsidDel="009A1476">
          <w:delText>a</w:delText>
        </w:r>
      </w:del>
      <w:r>
        <w:t xml:space="preserve"> frente do sinal A</w:t>
      </w:r>
      <w:r w:rsidR="00962B5F">
        <w:t>1</w:t>
      </w:r>
      <w:r>
        <w:t xml:space="preserve">. Desse modo, terá que resultar em ângulos </w:t>
      </w:r>
      <w:r w:rsidR="00962B5F">
        <w:t>positivo</w:t>
      </w:r>
      <w:r>
        <w:t>s.</w:t>
      </w:r>
      <w:ins w:id="967" w:author="Ricardo Zelenovsky" w:date="2021-11-03T19:42:00Z">
        <w:r w:rsidR="009A1476">
          <w:t xml:space="preserve"> As figuras abaixo e o quadro ao final ilustram os casos e apresentam os resultados, que foram corretos.</w:t>
        </w:r>
      </w:ins>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54"/>
      </w:tblGrid>
      <w:tr w:rsidR="00954982" w14:paraId="72AFD820" w14:textId="77777777" w:rsidTr="00954982">
        <w:trPr>
          <w:jc w:val="center"/>
        </w:trPr>
        <w:tc>
          <w:tcPr>
            <w:tcW w:w="4530" w:type="dxa"/>
          </w:tcPr>
          <w:p w14:paraId="08415C9A" w14:textId="77777777" w:rsidR="00065142" w:rsidRDefault="00065142" w:rsidP="00065142">
            <w:pPr>
              <w:pStyle w:val="Texto-ABNT"/>
              <w:keepNext/>
            </w:pPr>
            <w:r w:rsidRPr="00065142">
              <w:rPr>
                <w:noProof/>
              </w:rPr>
              <w:lastRenderedPageBreak/>
              <w:drawing>
                <wp:inline distT="0" distB="0" distL="0" distR="0" wp14:anchorId="2088177B" wp14:editId="5076143F">
                  <wp:extent cx="2818150" cy="2080215"/>
                  <wp:effectExtent l="0" t="0" r="127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61099" cy="2111918"/>
                          </a:xfrm>
                          <a:prstGeom prst="rect">
                            <a:avLst/>
                          </a:prstGeom>
                        </pic:spPr>
                      </pic:pic>
                    </a:graphicData>
                  </a:graphic>
                </wp:inline>
              </w:drawing>
            </w:r>
          </w:p>
          <w:p w14:paraId="52CBA149" w14:textId="4FBC790A" w:rsidR="004A5058" w:rsidRDefault="00065142" w:rsidP="00065142">
            <w:pPr>
              <w:pStyle w:val="EstiloLegenda-ABNT"/>
            </w:pPr>
            <w:bookmarkStart w:id="968" w:name="_Ref85562872"/>
            <w:bookmarkStart w:id="969" w:name="_Toc86757908"/>
            <w:r>
              <w:t xml:space="preserve">Figura </w:t>
            </w:r>
            <w:fldSimple w:instr=" STYLEREF 1 \s ">
              <w:r w:rsidR="00BC390A">
                <w:rPr>
                  <w:noProof/>
                </w:rPr>
                <w:t>5</w:t>
              </w:r>
            </w:fldSimple>
            <w:r w:rsidR="00860EBD">
              <w:t>.</w:t>
            </w:r>
            <w:fldSimple w:instr=" SEQ Figura \* ARABIC \s 1 ">
              <w:r w:rsidR="00BC390A">
                <w:rPr>
                  <w:noProof/>
                </w:rPr>
                <w:t>28</w:t>
              </w:r>
            </w:fldSimple>
            <w:bookmarkEnd w:id="968"/>
            <w:r>
              <w:t xml:space="preserve">: </w:t>
            </w:r>
            <w:r w:rsidRPr="006034C8">
              <w:t>Defasagem de 10 posições para A0</w:t>
            </w:r>
            <w:bookmarkEnd w:id="969"/>
          </w:p>
        </w:tc>
        <w:tc>
          <w:tcPr>
            <w:tcW w:w="4531" w:type="dxa"/>
          </w:tcPr>
          <w:p w14:paraId="13942A80" w14:textId="77777777" w:rsidR="00065142" w:rsidRDefault="00065142" w:rsidP="00065142">
            <w:pPr>
              <w:pStyle w:val="Texto-ABNT"/>
              <w:keepNext/>
            </w:pPr>
            <w:r w:rsidRPr="00065142">
              <w:rPr>
                <w:noProof/>
              </w:rPr>
              <w:drawing>
                <wp:inline distT="0" distB="0" distL="0" distR="0" wp14:anchorId="2558D4D3" wp14:editId="1ACA1193">
                  <wp:extent cx="2758823" cy="2053653"/>
                  <wp:effectExtent l="0" t="0" r="3810" b="381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97787" cy="2082658"/>
                          </a:xfrm>
                          <a:prstGeom prst="rect">
                            <a:avLst/>
                          </a:prstGeom>
                        </pic:spPr>
                      </pic:pic>
                    </a:graphicData>
                  </a:graphic>
                </wp:inline>
              </w:drawing>
            </w:r>
          </w:p>
          <w:p w14:paraId="68F74F73" w14:textId="69BCA89B" w:rsidR="004A5058" w:rsidRDefault="00065142" w:rsidP="00065142">
            <w:pPr>
              <w:pStyle w:val="EstiloLegenda-ABNT"/>
            </w:pPr>
            <w:bookmarkStart w:id="970" w:name="_Ref85562876"/>
            <w:bookmarkStart w:id="971" w:name="_Toc86757909"/>
            <w:r>
              <w:t xml:space="preserve">Figura </w:t>
            </w:r>
            <w:fldSimple w:instr=" STYLEREF 1 \s ">
              <w:r w:rsidR="00BC390A">
                <w:rPr>
                  <w:noProof/>
                </w:rPr>
                <w:t>5</w:t>
              </w:r>
            </w:fldSimple>
            <w:r w:rsidR="00860EBD">
              <w:t>.</w:t>
            </w:r>
            <w:fldSimple w:instr=" SEQ Figura \* ARABIC \s 1 ">
              <w:r w:rsidR="00BC390A">
                <w:rPr>
                  <w:noProof/>
                </w:rPr>
                <w:t>29</w:t>
              </w:r>
            </w:fldSimple>
            <w:bookmarkEnd w:id="970"/>
            <w:r>
              <w:t xml:space="preserve">: </w:t>
            </w:r>
            <w:r w:rsidRPr="00AF492E">
              <w:t xml:space="preserve">Defasagem de </w:t>
            </w:r>
            <w:r>
              <w:t>9</w:t>
            </w:r>
            <w:r w:rsidRPr="00AF492E">
              <w:t xml:space="preserve"> posições para A0</w:t>
            </w:r>
            <w:bookmarkEnd w:id="971"/>
          </w:p>
        </w:tc>
      </w:tr>
      <w:tr w:rsidR="00954982" w14:paraId="55495087" w14:textId="77777777" w:rsidTr="00954982">
        <w:trPr>
          <w:jc w:val="center"/>
        </w:trPr>
        <w:tc>
          <w:tcPr>
            <w:tcW w:w="4530" w:type="dxa"/>
          </w:tcPr>
          <w:p w14:paraId="67365190" w14:textId="77777777" w:rsidR="00065142" w:rsidRDefault="00065142" w:rsidP="00065142">
            <w:pPr>
              <w:pStyle w:val="Texto-ABNT"/>
              <w:keepNext/>
            </w:pPr>
            <w:r w:rsidRPr="00065142">
              <w:rPr>
                <w:noProof/>
              </w:rPr>
              <w:drawing>
                <wp:inline distT="0" distB="0" distL="0" distR="0" wp14:anchorId="26283021" wp14:editId="26C0D5FD">
                  <wp:extent cx="2758190" cy="2040812"/>
                  <wp:effectExtent l="0" t="0" r="4445"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86555" cy="2061800"/>
                          </a:xfrm>
                          <a:prstGeom prst="rect">
                            <a:avLst/>
                          </a:prstGeom>
                        </pic:spPr>
                      </pic:pic>
                    </a:graphicData>
                  </a:graphic>
                </wp:inline>
              </w:drawing>
            </w:r>
          </w:p>
          <w:p w14:paraId="5F032C4C" w14:textId="78C37216" w:rsidR="004A5058" w:rsidRDefault="00065142" w:rsidP="00065142">
            <w:pPr>
              <w:pStyle w:val="EstiloLegenda-ABNT"/>
            </w:pPr>
            <w:bookmarkStart w:id="972" w:name="_Ref85562880"/>
            <w:bookmarkStart w:id="973" w:name="_Toc86757910"/>
            <w:r>
              <w:t xml:space="preserve">Figura </w:t>
            </w:r>
            <w:fldSimple w:instr=" STYLEREF 1 \s ">
              <w:r w:rsidR="00BC390A">
                <w:rPr>
                  <w:noProof/>
                </w:rPr>
                <w:t>5</w:t>
              </w:r>
            </w:fldSimple>
            <w:r w:rsidR="00860EBD">
              <w:t>.</w:t>
            </w:r>
            <w:fldSimple w:instr=" SEQ Figura \* ARABIC \s 1 ">
              <w:r w:rsidR="00BC390A">
                <w:rPr>
                  <w:noProof/>
                </w:rPr>
                <w:t>30</w:t>
              </w:r>
            </w:fldSimple>
            <w:bookmarkEnd w:id="972"/>
            <w:r>
              <w:t xml:space="preserve">: </w:t>
            </w:r>
            <w:r w:rsidRPr="00EA725F">
              <w:t xml:space="preserve">Defasagem de </w:t>
            </w:r>
            <w:r>
              <w:t>8</w:t>
            </w:r>
            <w:r w:rsidRPr="00EA725F">
              <w:t xml:space="preserve"> posições para A0</w:t>
            </w:r>
            <w:bookmarkEnd w:id="973"/>
          </w:p>
        </w:tc>
        <w:tc>
          <w:tcPr>
            <w:tcW w:w="4531" w:type="dxa"/>
          </w:tcPr>
          <w:p w14:paraId="5044197A" w14:textId="77777777" w:rsidR="00065142" w:rsidRDefault="00065142" w:rsidP="00065142">
            <w:pPr>
              <w:pStyle w:val="Texto-ABNT"/>
              <w:keepNext/>
            </w:pPr>
            <w:r w:rsidRPr="00065142">
              <w:rPr>
                <w:noProof/>
              </w:rPr>
              <w:drawing>
                <wp:inline distT="0" distB="0" distL="0" distR="0" wp14:anchorId="6AD5F0C8" wp14:editId="54680EAB">
                  <wp:extent cx="2787357" cy="2068643"/>
                  <wp:effectExtent l="0" t="0" r="0" b="825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33681" cy="2103022"/>
                          </a:xfrm>
                          <a:prstGeom prst="rect">
                            <a:avLst/>
                          </a:prstGeom>
                        </pic:spPr>
                      </pic:pic>
                    </a:graphicData>
                  </a:graphic>
                </wp:inline>
              </w:drawing>
            </w:r>
          </w:p>
          <w:p w14:paraId="17C75660" w14:textId="3FFE03A8" w:rsidR="004A5058" w:rsidRDefault="00065142" w:rsidP="00065142">
            <w:pPr>
              <w:pStyle w:val="EstiloLegenda-ABNT"/>
            </w:pPr>
            <w:bookmarkStart w:id="974" w:name="_Ref85562884"/>
            <w:bookmarkStart w:id="975" w:name="_Toc86757911"/>
            <w:r>
              <w:t xml:space="preserve">Figura </w:t>
            </w:r>
            <w:fldSimple w:instr=" STYLEREF 1 \s ">
              <w:r w:rsidR="00BC390A">
                <w:rPr>
                  <w:noProof/>
                </w:rPr>
                <w:t>5</w:t>
              </w:r>
            </w:fldSimple>
            <w:r w:rsidR="00860EBD">
              <w:t>.</w:t>
            </w:r>
            <w:fldSimple w:instr=" SEQ Figura \* ARABIC \s 1 ">
              <w:r w:rsidR="00BC390A">
                <w:rPr>
                  <w:noProof/>
                </w:rPr>
                <w:t>31</w:t>
              </w:r>
            </w:fldSimple>
            <w:bookmarkEnd w:id="974"/>
            <w:r>
              <w:t xml:space="preserve">: </w:t>
            </w:r>
            <w:r w:rsidRPr="00050B36">
              <w:t xml:space="preserve">Defasagem de </w:t>
            </w:r>
            <w:r>
              <w:t>7</w:t>
            </w:r>
            <w:r w:rsidRPr="00050B36">
              <w:t xml:space="preserve"> posições para A0</w:t>
            </w:r>
            <w:bookmarkEnd w:id="975"/>
          </w:p>
        </w:tc>
      </w:tr>
      <w:tr w:rsidR="00954982" w14:paraId="607C372A" w14:textId="77777777" w:rsidTr="00954982">
        <w:trPr>
          <w:jc w:val="center"/>
        </w:trPr>
        <w:tc>
          <w:tcPr>
            <w:tcW w:w="4530" w:type="dxa"/>
          </w:tcPr>
          <w:p w14:paraId="1A339B15" w14:textId="77777777" w:rsidR="00065142" w:rsidRDefault="00065142" w:rsidP="00065142">
            <w:pPr>
              <w:pStyle w:val="Texto-ABNT"/>
              <w:keepNext/>
            </w:pPr>
            <w:r w:rsidRPr="00065142">
              <w:rPr>
                <w:noProof/>
              </w:rPr>
              <w:drawing>
                <wp:inline distT="0" distB="0" distL="0" distR="0" wp14:anchorId="1310160F" wp14:editId="604EF09C">
                  <wp:extent cx="2806746" cy="2098623"/>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37480" cy="2121603"/>
                          </a:xfrm>
                          <a:prstGeom prst="rect">
                            <a:avLst/>
                          </a:prstGeom>
                        </pic:spPr>
                      </pic:pic>
                    </a:graphicData>
                  </a:graphic>
                </wp:inline>
              </w:drawing>
            </w:r>
          </w:p>
          <w:p w14:paraId="78A338F6" w14:textId="088DA6FD" w:rsidR="004A5058" w:rsidRDefault="00065142" w:rsidP="00065142">
            <w:pPr>
              <w:pStyle w:val="EstiloLegenda-ABNT"/>
            </w:pPr>
            <w:bookmarkStart w:id="976" w:name="_Ref85562887"/>
            <w:bookmarkStart w:id="977" w:name="_Toc86757912"/>
            <w:r>
              <w:t xml:space="preserve">Figura </w:t>
            </w:r>
            <w:fldSimple w:instr=" STYLEREF 1 \s ">
              <w:r w:rsidR="00BC390A">
                <w:rPr>
                  <w:noProof/>
                </w:rPr>
                <w:t>5</w:t>
              </w:r>
            </w:fldSimple>
            <w:r w:rsidR="00860EBD">
              <w:t>.</w:t>
            </w:r>
            <w:fldSimple w:instr=" SEQ Figura \* ARABIC \s 1 ">
              <w:r w:rsidR="00BC390A">
                <w:rPr>
                  <w:noProof/>
                </w:rPr>
                <w:t>32</w:t>
              </w:r>
            </w:fldSimple>
            <w:bookmarkEnd w:id="976"/>
            <w:r>
              <w:t xml:space="preserve">: </w:t>
            </w:r>
            <w:r w:rsidRPr="00620EBB">
              <w:t xml:space="preserve">Defasagem de </w:t>
            </w:r>
            <w:r>
              <w:t>6</w:t>
            </w:r>
            <w:r w:rsidRPr="00620EBB">
              <w:t xml:space="preserve"> posições para A0</w:t>
            </w:r>
            <w:bookmarkEnd w:id="977"/>
          </w:p>
        </w:tc>
        <w:tc>
          <w:tcPr>
            <w:tcW w:w="4531" w:type="dxa"/>
          </w:tcPr>
          <w:p w14:paraId="069E05BA" w14:textId="77777777" w:rsidR="00065142" w:rsidRDefault="00065142" w:rsidP="00065142">
            <w:pPr>
              <w:pStyle w:val="Texto-ABNT"/>
              <w:keepNext/>
            </w:pPr>
            <w:r w:rsidRPr="00065142">
              <w:rPr>
                <w:noProof/>
              </w:rPr>
              <w:drawing>
                <wp:inline distT="0" distB="0" distL="0" distR="0" wp14:anchorId="14767050" wp14:editId="6B17A78D">
                  <wp:extent cx="2844153" cy="2098040"/>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88958" cy="2131091"/>
                          </a:xfrm>
                          <a:prstGeom prst="rect">
                            <a:avLst/>
                          </a:prstGeom>
                        </pic:spPr>
                      </pic:pic>
                    </a:graphicData>
                  </a:graphic>
                </wp:inline>
              </w:drawing>
            </w:r>
          </w:p>
          <w:p w14:paraId="28CD211E" w14:textId="4D7E4597" w:rsidR="004A5058" w:rsidRDefault="00065142" w:rsidP="00065142">
            <w:pPr>
              <w:pStyle w:val="EstiloLegenda-ABNT"/>
            </w:pPr>
            <w:bookmarkStart w:id="978" w:name="_Ref85562890"/>
            <w:bookmarkStart w:id="979" w:name="_Toc86757913"/>
            <w:r>
              <w:t xml:space="preserve">Figura </w:t>
            </w:r>
            <w:fldSimple w:instr=" STYLEREF 1 \s ">
              <w:r w:rsidR="00BC390A">
                <w:rPr>
                  <w:noProof/>
                </w:rPr>
                <w:t>5</w:t>
              </w:r>
            </w:fldSimple>
            <w:r w:rsidR="00860EBD">
              <w:t>.</w:t>
            </w:r>
            <w:fldSimple w:instr=" SEQ Figura \* ARABIC \s 1 ">
              <w:r w:rsidR="00BC390A">
                <w:rPr>
                  <w:noProof/>
                </w:rPr>
                <w:t>33</w:t>
              </w:r>
            </w:fldSimple>
            <w:bookmarkEnd w:id="978"/>
            <w:r>
              <w:t xml:space="preserve">: </w:t>
            </w:r>
            <w:r w:rsidRPr="00481D47">
              <w:t xml:space="preserve">Defasagem de </w:t>
            </w:r>
            <w:r>
              <w:t>5</w:t>
            </w:r>
            <w:r w:rsidRPr="00481D47">
              <w:t xml:space="preserve"> posições para A0</w:t>
            </w:r>
            <w:bookmarkEnd w:id="979"/>
          </w:p>
        </w:tc>
      </w:tr>
    </w:tbl>
    <w:p w14:paraId="3DF0B78A" w14:textId="77777777" w:rsidR="004A5058" w:rsidRPr="00264F89" w:rsidRDefault="004A5058" w:rsidP="00264F89">
      <w:pPr>
        <w:pStyle w:val="Texto-ABNT"/>
      </w:pPr>
    </w:p>
    <w:p w14:paraId="2E552265" w14:textId="1315593B" w:rsidR="00264F89" w:rsidRDefault="00264F89" w:rsidP="005D4513">
      <w:pPr>
        <w:spacing w:before="119"/>
        <w:jc w:val="center"/>
        <w:rPr>
          <w:rFonts w:ascii="Times New Roman" w:hAnsi="Times New Roman" w:cs="Times New Roman"/>
          <w:b/>
          <w:sz w:val="24"/>
          <w:szCs w:val="24"/>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6"/>
      </w:tblGrid>
      <w:tr w:rsidR="00954982" w14:paraId="6B8CBD24" w14:textId="77777777" w:rsidTr="00954982">
        <w:trPr>
          <w:jc w:val="center"/>
        </w:trPr>
        <w:tc>
          <w:tcPr>
            <w:tcW w:w="4530" w:type="dxa"/>
          </w:tcPr>
          <w:p w14:paraId="6AFB79F5" w14:textId="77777777" w:rsidR="00954982" w:rsidRDefault="00954982" w:rsidP="00BF0031">
            <w:pPr>
              <w:pStyle w:val="Texto-ABNT"/>
              <w:keepNext/>
            </w:pPr>
            <w:r w:rsidRPr="00065142">
              <w:rPr>
                <w:noProof/>
              </w:rPr>
              <w:lastRenderedPageBreak/>
              <w:drawing>
                <wp:inline distT="0" distB="0" distL="0" distR="0" wp14:anchorId="23EF0B20" wp14:editId="248A8299">
                  <wp:extent cx="2796133" cy="2065933"/>
                  <wp:effectExtent l="0" t="0" r="4445" b="0"/>
                  <wp:docPr id="97" name="Imagem 97"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m 93" descr="Gráfico, Gráfico de linhas&#10;&#10;Descrição gerada automaticamente"/>
                          <pic:cNvPicPr/>
                        </pic:nvPicPr>
                        <pic:blipFill>
                          <a:blip r:embed="rId75"/>
                          <a:stretch>
                            <a:fillRect/>
                          </a:stretch>
                        </pic:blipFill>
                        <pic:spPr>
                          <a:xfrm>
                            <a:off x="0" y="0"/>
                            <a:ext cx="2811926" cy="2077602"/>
                          </a:xfrm>
                          <a:prstGeom prst="rect">
                            <a:avLst/>
                          </a:prstGeom>
                        </pic:spPr>
                      </pic:pic>
                    </a:graphicData>
                  </a:graphic>
                </wp:inline>
              </w:drawing>
            </w:r>
          </w:p>
          <w:p w14:paraId="4C82A743" w14:textId="3099F126" w:rsidR="00954982" w:rsidRDefault="00954982" w:rsidP="00BF0031">
            <w:pPr>
              <w:pStyle w:val="EstiloLegenda-ABNT"/>
            </w:pPr>
            <w:bookmarkStart w:id="980" w:name="_Ref85562894"/>
            <w:bookmarkStart w:id="981" w:name="_Toc86757914"/>
            <w:r>
              <w:t xml:space="preserve">Figura </w:t>
            </w:r>
            <w:fldSimple w:instr=" STYLEREF 1 \s ">
              <w:r w:rsidR="00BC390A">
                <w:rPr>
                  <w:noProof/>
                </w:rPr>
                <w:t>5</w:t>
              </w:r>
            </w:fldSimple>
            <w:r w:rsidR="00860EBD">
              <w:t>.</w:t>
            </w:r>
            <w:fldSimple w:instr=" SEQ Figura \* ARABIC \s 1 ">
              <w:r w:rsidR="00BC390A">
                <w:rPr>
                  <w:noProof/>
                </w:rPr>
                <w:t>34</w:t>
              </w:r>
            </w:fldSimple>
            <w:bookmarkEnd w:id="980"/>
            <w:r>
              <w:t xml:space="preserve">: </w:t>
            </w:r>
            <w:r w:rsidRPr="00945ACC">
              <w:t>Defasagem de 4 posições para A0</w:t>
            </w:r>
            <w:bookmarkEnd w:id="981"/>
          </w:p>
        </w:tc>
        <w:tc>
          <w:tcPr>
            <w:tcW w:w="4531" w:type="dxa"/>
          </w:tcPr>
          <w:p w14:paraId="4B578789" w14:textId="77777777" w:rsidR="00954982" w:rsidRDefault="00954982" w:rsidP="00BF0031">
            <w:pPr>
              <w:pStyle w:val="Texto-ABNT"/>
              <w:keepNext/>
            </w:pPr>
            <w:r w:rsidRPr="00065142">
              <w:rPr>
                <w:noProof/>
              </w:rPr>
              <w:drawing>
                <wp:inline distT="0" distB="0" distL="0" distR="0" wp14:anchorId="70C0F55B" wp14:editId="359192BB">
                  <wp:extent cx="2795979" cy="2065079"/>
                  <wp:effectExtent l="0" t="0" r="4445" b="0"/>
                  <wp:docPr id="98" name="Imagem 98"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m 94" descr="Gráfico, Gráfico de linhas&#10;&#10;Descrição gerada automaticamente"/>
                          <pic:cNvPicPr/>
                        </pic:nvPicPr>
                        <pic:blipFill>
                          <a:blip r:embed="rId76"/>
                          <a:stretch>
                            <a:fillRect/>
                          </a:stretch>
                        </pic:blipFill>
                        <pic:spPr>
                          <a:xfrm>
                            <a:off x="0" y="0"/>
                            <a:ext cx="2813383" cy="2077933"/>
                          </a:xfrm>
                          <a:prstGeom prst="rect">
                            <a:avLst/>
                          </a:prstGeom>
                        </pic:spPr>
                      </pic:pic>
                    </a:graphicData>
                  </a:graphic>
                </wp:inline>
              </w:drawing>
            </w:r>
          </w:p>
          <w:p w14:paraId="77F77692" w14:textId="2FF17DBC" w:rsidR="00954982" w:rsidRDefault="00954982" w:rsidP="00BF0031">
            <w:pPr>
              <w:pStyle w:val="EstiloLegenda-ABNT"/>
            </w:pPr>
            <w:bookmarkStart w:id="982" w:name="_Ref85562898"/>
            <w:bookmarkStart w:id="983" w:name="_Toc86757915"/>
            <w:r>
              <w:t xml:space="preserve">Figura </w:t>
            </w:r>
            <w:fldSimple w:instr=" STYLEREF 1 \s ">
              <w:r w:rsidR="00BC390A">
                <w:rPr>
                  <w:noProof/>
                </w:rPr>
                <w:t>5</w:t>
              </w:r>
            </w:fldSimple>
            <w:r w:rsidR="00860EBD">
              <w:t>.</w:t>
            </w:r>
            <w:fldSimple w:instr=" SEQ Figura \* ARABIC \s 1 ">
              <w:r w:rsidR="00BC390A">
                <w:rPr>
                  <w:noProof/>
                </w:rPr>
                <w:t>35</w:t>
              </w:r>
            </w:fldSimple>
            <w:bookmarkEnd w:id="982"/>
            <w:r>
              <w:t xml:space="preserve">: </w:t>
            </w:r>
            <w:r w:rsidRPr="00213294">
              <w:t xml:space="preserve">Defasagem de </w:t>
            </w:r>
            <w:r>
              <w:t>3</w:t>
            </w:r>
            <w:r w:rsidRPr="00213294">
              <w:t xml:space="preserve"> posições para A0</w:t>
            </w:r>
            <w:bookmarkEnd w:id="983"/>
          </w:p>
        </w:tc>
      </w:tr>
      <w:tr w:rsidR="00954982" w14:paraId="23FC5FAC" w14:textId="77777777" w:rsidTr="00954982">
        <w:trPr>
          <w:jc w:val="center"/>
        </w:trPr>
        <w:tc>
          <w:tcPr>
            <w:tcW w:w="4530" w:type="dxa"/>
          </w:tcPr>
          <w:p w14:paraId="114102E5" w14:textId="77777777" w:rsidR="00954982" w:rsidRDefault="00954982" w:rsidP="00BF0031">
            <w:pPr>
              <w:pStyle w:val="Texto-ABNT"/>
              <w:keepNext/>
            </w:pPr>
            <w:r w:rsidRPr="00954982">
              <w:rPr>
                <w:noProof/>
              </w:rPr>
              <w:drawing>
                <wp:inline distT="0" distB="0" distL="0" distR="0" wp14:anchorId="2CB6CE5A" wp14:editId="7C1711EE">
                  <wp:extent cx="2754286" cy="2058703"/>
                  <wp:effectExtent l="0" t="0" r="8255" b="0"/>
                  <wp:docPr id="99" name="Imagem 99"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m 95" descr="Gráfico, Gráfico de linhas&#10;&#10;Descrição gerada automaticamente"/>
                          <pic:cNvPicPr/>
                        </pic:nvPicPr>
                        <pic:blipFill>
                          <a:blip r:embed="rId77"/>
                          <a:stretch>
                            <a:fillRect/>
                          </a:stretch>
                        </pic:blipFill>
                        <pic:spPr>
                          <a:xfrm>
                            <a:off x="0" y="0"/>
                            <a:ext cx="2774216" cy="2073600"/>
                          </a:xfrm>
                          <a:prstGeom prst="rect">
                            <a:avLst/>
                          </a:prstGeom>
                        </pic:spPr>
                      </pic:pic>
                    </a:graphicData>
                  </a:graphic>
                </wp:inline>
              </w:drawing>
            </w:r>
          </w:p>
          <w:p w14:paraId="0618C590" w14:textId="79FF2F66" w:rsidR="00954982" w:rsidRDefault="00954982" w:rsidP="00BF0031">
            <w:pPr>
              <w:pStyle w:val="EstiloLegenda-ABNT"/>
            </w:pPr>
            <w:bookmarkStart w:id="984" w:name="_Ref85562902"/>
            <w:bookmarkStart w:id="985" w:name="_Toc86757916"/>
            <w:r>
              <w:t xml:space="preserve">Figura </w:t>
            </w:r>
            <w:fldSimple w:instr=" STYLEREF 1 \s ">
              <w:r w:rsidR="00BC390A">
                <w:rPr>
                  <w:noProof/>
                </w:rPr>
                <w:t>5</w:t>
              </w:r>
            </w:fldSimple>
            <w:r w:rsidR="00860EBD">
              <w:t>.</w:t>
            </w:r>
            <w:fldSimple w:instr=" SEQ Figura \* ARABIC \s 1 ">
              <w:r w:rsidR="00BC390A">
                <w:rPr>
                  <w:noProof/>
                </w:rPr>
                <w:t>36</w:t>
              </w:r>
            </w:fldSimple>
            <w:bookmarkEnd w:id="984"/>
            <w:r>
              <w:t xml:space="preserve">: </w:t>
            </w:r>
            <w:r w:rsidRPr="001601E2">
              <w:t xml:space="preserve">Defasagem de </w:t>
            </w:r>
            <w:r>
              <w:t>2</w:t>
            </w:r>
            <w:r w:rsidRPr="001601E2">
              <w:t xml:space="preserve"> posições para A0</w:t>
            </w:r>
            <w:bookmarkEnd w:id="985"/>
          </w:p>
        </w:tc>
        <w:tc>
          <w:tcPr>
            <w:tcW w:w="4531" w:type="dxa"/>
          </w:tcPr>
          <w:p w14:paraId="7F5FEBE4" w14:textId="77777777" w:rsidR="00954982" w:rsidRDefault="00954982" w:rsidP="00BF0031">
            <w:pPr>
              <w:pStyle w:val="Texto-ABNT"/>
              <w:keepNext/>
            </w:pPr>
            <w:r w:rsidRPr="00954982">
              <w:rPr>
                <w:noProof/>
              </w:rPr>
              <w:drawing>
                <wp:inline distT="0" distB="0" distL="0" distR="0" wp14:anchorId="1C17E35B" wp14:editId="5B79D254">
                  <wp:extent cx="2761625" cy="2057466"/>
                  <wp:effectExtent l="0" t="0" r="635" b="0"/>
                  <wp:docPr id="100" name="Imagem 100"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m 96" descr="Gráfico, Gráfico de linhas&#10;&#10;Descrição gerada automaticamente"/>
                          <pic:cNvPicPr/>
                        </pic:nvPicPr>
                        <pic:blipFill>
                          <a:blip r:embed="rId78"/>
                          <a:stretch>
                            <a:fillRect/>
                          </a:stretch>
                        </pic:blipFill>
                        <pic:spPr>
                          <a:xfrm>
                            <a:off x="0" y="0"/>
                            <a:ext cx="2780326" cy="2071398"/>
                          </a:xfrm>
                          <a:prstGeom prst="rect">
                            <a:avLst/>
                          </a:prstGeom>
                        </pic:spPr>
                      </pic:pic>
                    </a:graphicData>
                  </a:graphic>
                </wp:inline>
              </w:drawing>
            </w:r>
          </w:p>
          <w:p w14:paraId="1DE98E14" w14:textId="1D71F9A1" w:rsidR="00954982" w:rsidRDefault="00954982" w:rsidP="00BF0031">
            <w:pPr>
              <w:pStyle w:val="EstiloLegenda-ABNT"/>
            </w:pPr>
            <w:bookmarkStart w:id="986" w:name="_Ref85562905"/>
            <w:bookmarkStart w:id="987" w:name="_Toc86757917"/>
            <w:r>
              <w:t xml:space="preserve">Figura </w:t>
            </w:r>
            <w:fldSimple w:instr=" STYLEREF 1 \s ">
              <w:r w:rsidR="00BC390A">
                <w:rPr>
                  <w:noProof/>
                </w:rPr>
                <w:t>5</w:t>
              </w:r>
            </w:fldSimple>
            <w:r w:rsidR="00860EBD">
              <w:t>.</w:t>
            </w:r>
            <w:fldSimple w:instr=" SEQ Figura \* ARABIC \s 1 ">
              <w:r w:rsidR="00BC390A">
                <w:rPr>
                  <w:noProof/>
                </w:rPr>
                <w:t>37</w:t>
              </w:r>
            </w:fldSimple>
            <w:bookmarkEnd w:id="986"/>
            <w:r>
              <w:t xml:space="preserve">: </w:t>
            </w:r>
            <w:r w:rsidRPr="000C017E">
              <w:t xml:space="preserve">Defasagem de </w:t>
            </w:r>
            <w:r>
              <w:t>1</w:t>
            </w:r>
            <w:r w:rsidRPr="000C017E">
              <w:t xml:space="preserve"> posições para A0</w:t>
            </w:r>
            <w:bookmarkEnd w:id="987"/>
          </w:p>
        </w:tc>
      </w:tr>
    </w:tbl>
    <w:p w14:paraId="350CEC6C" w14:textId="7E2FA602" w:rsidR="00264F89" w:rsidRDefault="00264F89" w:rsidP="005D4513">
      <w:pPr>
        <w:spacing w:before="119"/>
        <w:jc w:val="center"/>
        <w:rPr>
          <w:rFonts w:ascii="Times New Roman" w:hAnsi="Times New Roman" w:cs="Times New Roman"/>
          <w:b/>
          <w:sz w:val="24"/>
          <w:szCs w:val="24"/>
        </w:rPr>
      </w:pPr>
    </w:p>
    <w:p w14:paraId="70FF5FEC" w14:textId="328DDC00" w:rsidR="00BD0C7A" w:rsidRDefault="00BD0C7A" w:rsidP="00BD0C7A">
      <w:pPr>
        <w:pStyle w:val="EstiloLegenda-ABNT"/>
      </w:pPr>
      <w:bookmarkStart w:id="988" w:name="_Toc86757854"/>
      <w:r>
        <w:t xml:space="preserve">Quadro </w:t>
      </w:r>
      <w:fldSimple w:instr=" STYLEREF 1 \s ">
        <w:r w:rsidR="00BC390A">
          <w:rPr>
            <w:noProof/>
          </w:rPr>
          <w:t>5</w:t>
        </w:r>
      </w:fldSimple>
      <w:r w:rsidR="00255E6A">
        <w:t>.</w:t>
      </w:r>
      <w:fldSimple w:instr=" SEQ Quadro \* ARABIC \s 1 ">
        <w:r w:rsidR="00BC390A">
          <w:rPr>
            <w:noProof/>
          </w:rPr>
          <w:t>4</w:t>
        </w:r>
      </w:fldSimple>
      <w:r>
        <w:t xml:space="preserve">: </w:t>
      </w:r>
      <w:r w:rsidRPr="0074008F">
        <w:t>Ângulos resultantes para teste da estimativa A</w:t>
      </w:r>
      <w:r>
        <w:t>0</w:t>
      </w:r>
      <w:r w:rsidRPr="0074008F">
        <w:t xml:space="preserve"> adiantado de A</w:t>
      </w:r>
      <w:r>
        <w:t>1</w:t>
      </w:r>
      <w:bookmarkEnd w:id="988"/>
    </w:p>
    <w:tbl>
      <w:tblPr>
        <w:tblStyle w:val="Tabelacomgrade"/>
        <w:tblW w:w="0" w:type="auto"/>
        <w:tblLook w:val="04A0" w:firstRow="1" w:lastRow="0" w:firstColumn="1" w:lastColumn="0" w:noHBand="0" w:noVBand="1"/>
      </w:tblPr>
      <w:tblGrid>
        <w:gridCol w:w="4530"/>
        <w:gridCol w:w="4531"/>
      </w:tblGrid>
      <w:tr w:rsidR="00954982" w14:paraId="30AA9C25" w14:textId="77777777" w:rsidTr="00BF0031">
        <w:tc>
          <w:tcPr>
            <w:tcW w:w="4530" w:type="dxa"/>
            <w:shd w:val="clear" w:color="auto" w:fill="D0CECE" w:themeFill="background2" w:themeFillShade="E6"/>
          </w:tcPr>
          <w:p w14:paraId="03446E36" w14:textId="77777777" w:rsidR="00954982" w:rsidRDefault="00954982" w:rsidP="00BF0031">
            <w:pPr>
              <w:pStyle w:val="Texto-ABNT"/>
              <w:jc w:val="center"/>
            </w:pPr>
            <w:r>
              <w:t>Figura</w:t>
            </w:r>
          </w:p>
        </w:tc>
        <w:tc>
          <w:tcPr>
            <w:tcW w:w="4531" w:type="dxa"/>
            <w:shd w:val="clear" w:color="auto" w:fill="D0CECE" w:themeFill="background2" w:themeFillShade="E6"/>
          </w:tcPr>
          <w:p w14:paraId="7344C79C" w14:textId="77777777" w:rsidR="00954982" w:rsidRDefault="00954982" w:rsidP="00BF0031">
            <w:pPr>
              <w:pStyle w:val="Texto-ABNT"/>
              <w:jc w:val="center"/>
            </w:pPr>
            <w:r>
              <w:t>Ângulo resultante pelo código</w:t>
            </w:r>
          </w:p>
        </w:tc>
      </w:tr>
      <w:tr w:rsidR="00954982" w14:paraId="5340C8D4" w14:textId="77777777" w:rsidTr="00BF0031">
        <w:tc>
          <w:tcPr>
            <w:tcW w:w="4530" w:type="dxa"/>
          </w:tcPr>
          <w:p w14:paraId="1C34F436" w14:textId="010B910A" w:rsidR="00954982" w:rsidRDefault="004C4813" w:rsidP="00BF0031">
            <w:pPr>
              <w:pStyle w:val="Texto-ABNT"/>
              <w:jc w:val="center"/>
            </w:pPr>
            <w:r>
              <w:fldChar w:fldCharType="begin"/>
            </w:r>
            <w:r>
              <w:instrText xml:space="preserve"> REF _Ref85562872 \h </w:instrText>
            </w:r>
            <w:r>
              <w:fldChar w:fldCharType="separate"/>
            </w:r>
            <w:r w:rsidR="00BC390A">
              <w:t xml:space="preserve">Figura </w:t>
            </w:r>
            <w:r w:rsidR="00BC390A">
              <w:rPr>
                <w:noProof/>
              </w:rPr>
              <w:t>5</w:t>
            </w:r>
            <w:r w:rsidR="00BC390A">
              <w:t>.</w:t>
            </w:r>
            <w:r w:rsidR="00BC390A">
              <w:rPr>
                <w:noProof/>
              </w:rPr>
              <w:t>28</w:t>
            </w:r>
            <w:r>
              <w:fldChar w:fldCharType="end"/>
            </w:r>
          </w:p>
        </w:tc>
        <w:tc>
          <w:tcPr>
            <w:tcW w:w="4531" w:type="dxa"/>
          </w:tcPr>
          <w:p w14:paraId="36897B02" w14:textId="44CF81B4" w:rsidR="00954982" w:rsidRDefault="00954982" w:rsidP="00BF0031">
            <w:pPr>
              <w:pStyle w:val="Texto-ABNT"/>
              <w:jc w:val="center"/>
            </w:pPr>
            <w:r>
              <w:t>66°</w:t>
            </w:r>
          </w:p>
        </w:tc>
      </w:tr>
      <w:tr w:rsidR="00954982" w14:paraId="3F206D0A" w14:textId="77777777" w:rsidTr="00BF0031">
        <w:tc>
          <w:tcPr>
            <w:tcW w:w="4530" w:type="dxa"/>
          </w:tcPr>
          <w:p w14:paraId="77654354" w14:textId="05D04D70" w:rsidR="00954982" w:rsidRDefault="004C4813" w:rsidP="00BF0031">
            <w:pPr>
              <w:pStyle w:val="Texto-ABNT"/>
              <w:jc w:val="center"/>
            </w:pPr>
            <w:r>
              <w:fldChar w:fldCharType="begin"/>
            </w:r>
            <w:r>
              <w:instrText xml:space="preserve"> REF _Ref85562876 \h </w:instrText>
            </w:r>
            <w:r>
              <w:fldChar w:fldCharType="separate"/>
            </w:r>
            <w:r w:rsidR="00BC390A">
              <w:t xml:space="preserve">Figura </w:t>
            </w:r>
            <w:r w:rsidR="00BC390A">
              <w:rPr>
                <w:noProof/>
              </w:rPr>
              <w:t>5</w:t>
            </w:r>
            <w:r w:rsidR="00BC390A">
              <w:t>.</w:t>
            </w:r>
            <w:r w:rsidR="00BC390A">
              <w:rPr>
                <w:noProof/>
              </w:rPr>
              <w:t>29</w:t>
            </w:r>
            <w:r>
              <w:fldChar w:fldCharType="end"/>
            </w:r>
          </w:p>
        </w:tc>
        <w:tc>
          <w:tcPr>
            <w:tcW w:w="4531" w:type="dxa"/>
          </w:tcPr>
          <w:p w14:paraId="02D4F750" w14:textId="372F100A" w:rsidR="00954982" w:rsidRDefault="00954982" w:rsidP="00BF0031">
            <w:pPr>
              <w:pStyle w:val="Texto-ABNT"/>
              <w:jc w:val="center"/>
            </w:pPr>
            <w:r>
              <w:t>55°</w:t>
            </w:r>
          </w:p>
        </w:tc>
      </w:tr>
      <w:tr w:rsidR="00954982" w14:paraId="45F9E1A6" w14:textId="77777777" w:rsidTr="00BF0031">
        <w:tc>
          <w:tcPr>
            <w:tcW w:w="4530" w:type="dxa"/>
          </w:tcPr>
          <w:p w14:paraId="5A03DC38" w14:textId="27658E00" w:rsidR="00954982" w:rsidRDefault="004C4813" w:rsidP="00BF0031">
            <w:pPr>
              <w:pStyle w:val="Texto-ABNT"/>
              <w:jc w:val="center"/>
            </w:pPr>
            <w:r>
              <w:fldChar w:fldCharType="begin"/>
            </w:r>
            <w:r>
              <w:instrText xml:space="preserve"> REF _Ref85562880 \h </w:instrText>
            </w:r>
            <w:r>
              <w:fldChar w:fldCharType="separate"/>
            </w:r>
            <w:r w:rsidR="00BC390A">
              <w:t xml:space="preserve">Figura </w:t>
            </w:r>
            <w:r w:rsidR="00BC390A">
              <w:rPr>
                <w:noProof/>
              </w:rPr>
              <w:t>5</w:t>
            </w:r>
            <w:r w:rsidR="00BC390A">
              <w:t>.</w:t>
            </w:r>
            <w:r w:rsidR="00BC390A">
              <w:rPr>
                <w:noProof/>
              </w:rPr>
              <w:t>30</w:t>
            </w:r>
            <w:r>
              <w:fldChar w:fldCharType="end"/>
            </w:r>
          </w:p>
        </w:tc>
        <w:tc>
          <w:tcPr>
            <w:tcW w:w="4531" w:type="dxa"/>
          </w:tcPr>
          <w:p w14:paraId="61243B0A" w14:textId="238732D7" w:rsidR="00954982" w:rsidRDefault="00954982" w:rsidP="00BF0031">
            <w:pPr>
              <w:pStyle w:val="Texto-ABNT"/>
              <w:jc w:val="center"/>
            </w:pPr>
            <w:r>
              <w:t>47°</w:t>
            </w:r>
          </w:p>
        </w:tc>
      </w:tr>
      <w:tr w:rsidR="00954982" w14:paraId="1490F219" w14:textId="77777777" w:rsidTr="00BF0031">
        <w:tc>
          <w:tcPr>
            <w:tcW w:w="4530" w:type="dxa"/>
          </w:tcPr>
          <w:p w14:paraId="1E52702E" w14:textId="38FFC905" w:rsidR="00954982" w:rsidRDefault="004C4813" w:rsidP="00BF0031">
            <w:pPr>
              <w:pStyle w:val="Texto-ABNT"/>
              <w:jc w:val="center"/>
            </w:pPr>
            <w:r>
              <w:fldChar w:fldCharType="begin"/>
            </w:r>
            <w:r>
              <w:instrText xml:space="preserve"> REF _Ref85562884 \h </w:instrText>
            </w:r>
            <w:r>
              <w:fldChar w:fldCharType="separate"/>
            </w:r>
            <w:r w:rsidR="00BC390A">
              <w:t xml:space="preserve">Figura </w:t>
            </w:r>
            <w:r w:rsidR="00BC390A">
              <w:rPr>
                <w:noProof/>
              </w:rPr>
              <w:t>5</w:t>
            </w:r>
            <w:r w:rsidR="00BC390A">
              <w:t>.</w:t>
            </w:r>
            <w:r w:rsidR="00BC390A">
              <w:rPr>
                <w:noProof/>
              </w:rPr>
              <w:t>31</w:t>
            </w:r>
            <w:r>
              <w:fldChar w:fldCharType="end"/>
            </w:r>
          </w:p>
        </w:tc>
        <w:tc>
          <w:tcPr>
            <w:tcW w:w="4531" w:type="dxa"/>
          </w:tcPr>
          <w:p w14:paraId="5BA64424" w14:textId="14B62877" w:rsidR="00954982" w:rsidRDefault="00954982" w:rsidP="00BF0031">
            <w:pPr>
              <w:pStyle w:val="Texto-ABNT"/>
              <w:jc w:val="center"/>
            </w:pPr>
            <w:r>
              <w:t>40°</w:t>
            </w:r>
          </w:p>
        </w:tc>
      </w:tr>
      <w:tr w:rsidR="00954982" w14:paraId="12331FF6" w14:textId="77777777" w:rsidTr="00BF0031">
        <w:tc>
          <w:tcPr>
            <w:tcW w:w="4530" w:type="dxa"/>
          </w:tcPr>
          <w:p w14:paraId="17A45478" w14:textId="62C9B0A6" w:rsidR="00954982" w:rsidRDefault="004C4813" w:rsidP="00BF0031">
            <w:pPr>
              <w:pStyle w:val="Texto-ABNT"/>
              <w:jc w:val="center"/>
            </w:pPr>
            <w:r>
              <w:fldChar w:fldCharType="begin"/>
            </w:r>
            <w:r>
              <w:instrText xml:space="preserve"> REF _Ref85562887 \h </w:instrText>
            </w:r>
            <w:r>
              <w:fldChar w:fldCharType="separate"/>
            </w:r>
            <w:r w:rsidR="00BC390A">
              <w:t xml:space="preserve">Figura </w:t>
            </w:r>
            <w:r w:rsidR="00BC390A">
              <w:rPr>
                <w:noProof/>
              </w:rPr>
              <w:t>5</w:t>
            </w:r>
            <w:r w:rsidR="00BC390A">
              <w:t>.</w:t>
            </w:r>
            <w:r w:rsidR="00BC390A">
              <w:rPr>
                <w:noProof/>
              </w:rPr>
              <w:t>32</w:t>
            </w:r>
            <w:r>
              <w:fldChar w:fldCharType="end"/>
            </w:r>
          </w:p>
        </w:tc>
        <w:tc>
          <w:tcPr>
            <w:tcW w:w="4531" w:type="dxa"/>
          </w:tcPr>
          <w:p w14:paraId="16493997" w14:textId="2B3B2636" w:rsidR="00954982" w:rsidRDefault="00954982" w:rsidP="00BF0031">
            <w:pPr>
              <w:pStyle w:val="Texto-ABNT"/>
              <w:jc w:val="center"/>
            </w:pPr>
            <w:r>
              <w:t>33°</w:t>
            </w:r>
          </w:p>
        </w:tc>
      </w:tr>
      <w:tr w:rsidR="00954982" w14:paraId="218C6F7F" w14:textId="77777777" w:rsidTr="00BF0031">
        <w:tc>
          <w:tcPr>
            <w:tcW w:w="4530" w:type="dxa"/>
          </w:tcPr>
          <w:p w14:paraId="4E5DEC7E" w14:textId="2DD775E4" w:rsidR="00954982" w:rsidRDefault="004C4813" w:rsidP="00BF0031">
            <w:pPr>
              <w:pStyle w:val="Texto-ABNT"/>
              <w:jc w:val="center"/>
            </w:pPr>
            <w:r>
              <w:fldChar w:fldCharType="begin"/>
            </w:r>
            <w:r>
              <w:instrText xml:space="preserve"> REF _Ref85562890 \h </w:instrText>
            </w:r>
            <w:r>
              <w:fldChar w:fldCharType="separate"/>
            </w:r>
            <w:r w:rsidR="00BC390A">
              <w:t xml:space="preserve">Figura </w:t>
            </w:r>
            <w:r w:rsidR="00BC390A">
              <w:rPr>
                <w:noProof/>
              </w:rPr>
              <w:t>5</w:t>
            </w:r>
            <w:r w:rsidR="00BC390A">
              <w:t>.</w:t>
            </w:r>
            <w:r w:rsidR="00BC390A">
              <w:rPr>
                <w:noProof/>
              </w:rPr>
              <w:t>33</w:t>
            </w:r>
            <w:r>
              <w:fldChar w:fldCharType="end"/>
            </w:r>
          </w:p>
        </w:tc>
        <w:tc>
          <w:tcPr>
            <w:tcW w:w="4531" w:type="dxa"/>
          </w:tcPr>
          <w:p w14:paraId="04468C99" w14:textId="48772640" w:rsidR="00954982" w:rsidRDefault="00954982" w:rsidP="00BF0031">
            <w:pPr>
              <w:pStyle w:val="Texto-ABNT"/>
              <w:jc w:val="center"/>
            </w:pPr>
            <w:r>
              <w:t>27°</w:t>
            </w:r>
          </w:p>
        </w:tc>
      </w:tr>
      <w:tr w:rsidR="00954982" w14:paraId="3207B032" w14:textId="77777777" w:rsidTr="00BF0031">
        <w:tc>
          <w:tcPr>
            <w:tcW w:w="4530" w:type="dxa"/>
          </w:tcPr>
          <w:p w14:paraId="239E3188" w14:textId="07774FAA" w:rsidR="00954982" w:rsidRDefault="004C4813" w:rsidP="00BF0031">
            <w:pPr>
              <w:pStyle w:val="Texto-ABNT"/>
              <w:jc w:val="center"/>
            </w:pPr>
            <w:r>
              <w:fldChar w:fldCharType="begin"/>
            </w:r>
            <w:r>
              <w:instrText xml:space="preserve"> REF _Ref85562894 \h </w:instrText>
            </w:r>
            <w:r>
              <w:fldChar w:fldCharType="separate"/>
            </w:r>
            <w:r w:rsidR="00BC390A">
              <w:t xml:space="preserve">Figura </w:t>
            </w:r>
            <w:r w:rsidR="00BC390A">
              <w:rPr>
                <w:noProof/>
              </w:rPr>
              <w:t>5</w:t>
            </w:r>
            <w:r w:rsidR="00BC390A">
              <w:t>.</w:t>
            </w:r>
            <w:r w:rsidR="00BC390A">
              <w:rPr>
                <w:noProof/>
              </w:rPr>
              <w:t>34</w:t>
            </w:r>
            <w:r>
              <w:fldChar w:fldCharType="end"/>
            </w:r>
          </w:p>
        </w:tc>
        <w:tc>
          <w:tcPr>
            <w:tcW w:w="4531" w:type="dxa"/>
          </w:tcPr>
          <w:p w14:paraId="06DEF272" w14:textId="1E034430" w:rsidR="00954982" w:rsidRDefault="00954982" w:rsidP="00BF0031">
            <w:pPr>
              <w:pStyle w:val="Texto-ABNT"/>
              <w:jc w:val="center"/>
            </w:pPr>
            <w:r>
              <w:t>21°</w:t>
            </w:r>
          </w:p>
        </w:tc>
      </w:tr>
      <w:tr w:rsidR="00954982" w14:paraId="7F4692D3" w14:textId="77777777" w:rsidTr="00BF0031">
        <w:tc>
          <w:tcPr>
            <w:tcW w:w="4530" w:type="dxa"/>
          </w:tcPr>
          <w:p w14:paraId="6BFF2B27" w14:textId="7C76EF91" w:rsidR="00954982" w:rsidRDefault="004C4813" w:rsidP="004C4813">
            <w:pPr>
              <w:pStyle w:val="Texto-ABNT"/>
              <w:tabs>
                <w:tab w:val="center" w:pos="2157"/>
                <w:tab w:val="left" w:pos="3210"/>
              </w:tabs>
              <w:jc w:val="left"/>
            </w:pPr>
            <w:r>
              <w:tab/>
            </w:r>
            <w:r>
              <w:tab/>
            </w:r>
            <w:r>
              <w:fldChar w:fldCharType="begin"/>
            </w:r>
            <w:r>
              <w:instrText xml:space="preserve"> REF _Ref85562898 \h </w:instrText>
            </w:r>
            <w:r>
              <w:fldChar w:fldCharType="separate"/>
            </w:r>
            <w:r w:rsidR="00BC390A">
              <w:t xml:space="preserve">Figura </w:t>
            </w:r>
            <w:r w:rsidR="00BC390A">
              <w:rPr>
                <w:noProof/>
              </w:rPr>
              <w:t>5</w:t>
            </w:r>
            <w:r w:rsidR="00BC390A">
              <w:t>.</w:t>
            </w:r>
            <w:r w:rsidR="00BC390A">
              <w:rPr>
                <w:noProof/>
              </w:rPr>
              <w:t>35</w:t>
            </w:r>
            <w:r>
              <w:fldChar w:fldCharType="end"/>
            </w:r>
          </w:p>
        </w:tc>
        <w:tc>
          <w:tcPr>
            <w:tcW w:w="4531" w:type="dxa"/>
          </w:tcPr>
          <w:p w14:paraId="372771D4" w14:textId="7E5B9E3B" w:rsidR="00954982" w:rsidRDefault="00954982" w:rsidP="00BF0031">
            <w:pPr>
              <w:pStyle w:val="Texto-ABNT"/>
              <w:jc w:val="center"/>
            </w:pPr>
            <w:r>
              <w:t>16°</w:t>
            </w:r>
          </w:p>
        </w:tc>
      </w:tr>
      <w:tr w:rsidR="00954982" w14:paraId="24C20B28" w14:textId="77777777" w:rsidTr="00BF0031">
        <w:tc>
          <w:tcPr>
            <w:tcW w:w="4530" w:type="dxa"/>
          </w:tcPr>
          <w:p w14:paraId="517BAD6D" w14:textId="3568631B" w:rsidR="00954982" w:rsidRDefault="004C4813" w:rsidP="00BF0031">
            <w:pPr>
              <w:pStyle w:val="Texto-ABNT"/>
              <w:jc w:val="center"/>
            </w:pPr>
            <w:r>
              <w:fldChar w:fldCharType="begin"/>
            </w:r>
            <w:r>
              <w:instrText xml:space="preserve"> REF _Ref85562902 \h </w:instrText>
            </w:r>
            <w:r>
              <w:fldChar w:fldCharType="separate"/>
            </w:r>
            <w:r w:rsidR="00BC390A">
              <w:t xml:space="preserve">Figura </w:t>
            </w:r>
            <w:r w:rsidR="00BC390A">
              <w:rPr>
                <w:noProof/>
              </w:rPr>
              <w:t>5</w:t>
            </w:r>
            <w:r w:rsidR="00BC390A">
              <w:t>.</w:t>
            </w:r>
            <w:r w:rsidR="00BC390A">
              <w:rPr>
                <w:noProof/>
              </w:rPr>
              <w:t>36</w:t>
            </w:r>
            <w:r>
              <w:fldChar w:fldCharType="end"/>
            </w:r>
          </w:p>
        </w:tc>
        <w:tc>
          <w:tcPr>
            <w:tcW w:w="4531" w:type="dxa"/>
          </w:tcPr>
          <w:p w14:paraId="10B90358" w14:textId="1BD23180" w:rsidR="00954982" w:rsidRDefault="00954982" w:rsidP="00BF0031">
            <w:pPr>
              <w:pStyle w:val="Texto-ABNT"/>
              <w:jc w:val="center"/>
            </w:pPr>
            <w:r>
              <w:t>10°</w:t>
            </w:r>
          </w:p>
        </w:tc>
      </w:tr>
      <w:tr w:rsidR="00954982" w14:paraId="3D100D0B" w14:textId="77777777" w:rsidTr="00BF0031">
        <w:tc>
          <w:tcPr>
            <w:tcW w:w="4530" w:type="dxa"/>
          </w:tcPr>
          <w:p w14:paraId="4332BC3F" w14:textId="684930F5" w:rsidR="00954982" w:rsidRDefault="004C4813" w:rsidP="00BF0031">
            <w:pPr>
              <w:pStyle w:val="Texto-ABNT"/>
              <w:jc w:val="center"/>
            </w:pPr>
            <w:r>
              <w:fldChar w:fldCharType="begin"/>
            </w:r>
            <w:r>
              <w:instrText xml:space="preserve"> REF _Ref85562905 \h </w:instrText>
            </w:r>
            <w:r>
              <w:fldChar w:fldCharType="separate"/>
            </w:r>
            <w:r w:rsidR="00BC390A">
              <w:t xml:space="preserve">Figura </w:t>
            </w:r>
            <w:r w:rsidR="00BC390A">
              <w:rPr>
                <w:noProof/>
              </w:rPr>
              <w:t>5</w:t>
            </w:r>
            <w:r w:rsidR="00BC390A">
              <w:t>.</w:t>
            </w:r>
            <w:r w:rsidR="00BC390A">
              <w:rPr>
                <w:noProof/>
              </w:rPr>
              <w:t>37</w:t>
            </w:r>
            <w:r>
              <w:fldChar w:fldCharType="end"/>
            </w:r>
          </w:p>
        </w:tc>
        <w:tc>
          <w:tcPr>
            <w:tcW w:w="4531" w:type="dxa"/>
          </w:tcPr>
          <w:p w14:paraId="0C6C9801" w14:textId="69C1BCE9" w:rsidR="00954982" w:rsidRDefault="00954982" w:rsidP="00BF0031">
            <w:pPr>
              <w:pStyle w:val="Texto-ABNT"/>
              <w:jc w:val="center"/>
            </w:pPr>
            <w:r>
              <w:t>5°</w:t>
            </w:r>
          </w:p>
        </w:tc>
      </w:tr>
    </w:tbl>
    <w:p w14:paraId="05009AEF" w14:textId="77777777" w:rsidR="00954982" w:rsidRDefault="00954982" w:rsidP="005D4513">
      <w:pPr>
        <w:spacing w:before="119"/>
        <w:jc w:val="center"/>
        <w:rPr>
          <w:rFonts w:ascii="Times New Roman" w:hAnsi="Times New Roman" w:cs="Times New Roman"/>
          <w:b/>
          <w:sz w:val="24"/>
          <w:szCs w:val="24"/>
        </w:rPr>
      </w:pPr>
    </w:p>
    <w:p w14:paraId="0A05738F" w14:textId="1C75080A" w:rsidR="00264F89" w:rsidRDefault="000B12BE" w:rsidP="000B12BE">
      <w:pPr>
        <w:pStyle w:val="Texto-ABNT"/>
      </w:pPr>
      <w:r>
        <w:lastRenderedPageBreak/>
        <w:tab/>
        <w:t>De todas essas 20 imagens anteriores, o sinal vermelho representa o canal A</w:t>
      </w:r>
      <w:r w:rsidR="00993446">
        <w:t>0</w:t>
      </w:r>
      <w:r>
        <w:t xml:space="preserve"> que se fosse um sinal captado pelo microfone seria o microfone da </w:t>
      </w:r>
      <w:r w:rsidR="00993446">
        <w:t>direita</w:t>
      </w:r>
      <w:r>
        <w:t xml:space="preserve"> e o sinal azul representa o canal A</w:t>
      </w:r>
      <w:r w:rsidR="00993446">
        <w:t>1</w:t>
      </w:r>
      <w:r w:rsidRPr="000B12BE">
        <w:t xml:space="preserve"> </w:t>
      </w:r>
      <w:r w:rsidR="004D4D89">
        <w:t xml:space="preserve">que se </w:t>
      </w:r>
      <w:r>
        <w:t xml:space="preserve">fosse um sinal captado pelo microfone seria o microfone da </w:t>
      </w:r>
      <w:r w:rsidR="00993446">
        <w:t>esquerda</w:t>
      </w:r>
      <w:r w:rsidR="00A04B2F">
        <w:t>.</w:t>
      </w:r>
    </w:p>
    <w:p w14:paraId="3A7A598B" w14:textId="638A4039" w:rsidR="00264F89" w:rsidRDefault="009B5609" w:rsidP="009F412D">
      <w:pPr>
        <w:pStyle w:val="Texto-ABNT"/>
      </w:pPr>
      <w:r>
        <w:tab/>
      </w:r>
      <w:r w:rsidR="000D725B">
        <w:t>Pelas análises</w:t>
      </w:r>
      <w:r>
        <w:t xml:space="preserve"> dessas 20 imagens</w:t>
      </w:r>
      <w:r w:rsidR="00B21CA6">
        <w:t xml:space="preserve"> e pelas respostas da</w:t>
      </w:r>
      <w:ins w:id="989" w:author="Ricardo Zelenovsky" w:date="2021-11-03T19:43:00Z">
        <w:r w:rsidR="00F9256C">
          <w:t>s</w:t>
        </w:r>
      </w:ins>
      <w:r w:rsidR="00B21CA6">
        <w:t xml:space="preserve"> estimativas do sinal de chegada referentes a cada figura</w:t>
      </w:r>
      <w:r>
        <w:t>, podemos afirmar que o algoritmo empregado na MSP430F5529</w:t>
      </w:r>
      <w:r w:rsidR="009F412D">
        <w:t xml:space="preserve"> para estimativa da direção de chegada está funcionando da maneira correta.</w:t>
      </w:r>
    </w:p>
    <w:p w14:paraId="52067237" w14:textId="5C5882DE" w:rsidR="003665F0" w:rsidRDefault="003665F0" w:rsidP="009F412D">
      <w:pPr>
        <w:pStyle w:val="Texto-ABNT"/>
      </w:pPr>
    </w:p>
    <w:p w14:paraId="4AA16526" w14:textId="48AD11FA" w:rsidR="003665F0" w:rsidRDefault="005874D3" w:rsidP="005874D3">
      <w:pPr>
        <w:pStyle w:val="Ttulo1"/>
      </w:pPr>
      <w:bookmarkStart w:id="990" w:name="_Toc86757959"/>
      <w:r>
        <w:lastRenderedPageBreak/>
        <w:t>Ensaios da direção de chegada do sinal sonoro</w:t>
      </w:r>
      <w:bookmarkEnd w:id="990"/>
    </w:p>
    <w:p w14:paraId="6849F442" w14:textId="1446DFDD" w:rsidR="00B21CA6" w:rsidRDefault="00AE5763" w:rsidP="00AE5763">
      <w:pPr>
        <w:pStyle w:val="Texto-ABNT"/>
      </w:pPr>
      <w:r>
        <w:tab/>
        <w:t>Nessa parte final do projeto fo</w:t>
      </w:r>
      <w:ins w:id="991" w:author="Ricardo Zelenovsky" w:date="2021-11-03T19:43:00Z">
        <w:r w:rsidR="00867E31">
          <w:t>ram</w:t>
        </w:r>
      </w:ins>
      <w:del w:id="992" w:author="Ricardo Zelenovsky" w:date="2021-11-03T19:43:00Z">
        <w:r w:rsidDel="00867E31">
          <w:delText>i</w:delText>
        </w:r>
      </w:del>
      <w:r>
        <w:t xml:space="preserve"> feito</w:t>
      </w:r>
      <w:ins w:id="993" w:author="Ricardo Zelenovsky" w:date="2021-11-03T19:43:00Z">
        <w:r w:rsidR="00867E31">
          <w:t>s</w:t>
        </w:r>
      </w:ins>
      <w:r>
        <w:t xml:space="preserve"> ensaios para estimar</w:t>
      </w:r>
      <w:ins w:id="994" w:author="Ricardo Zelenovsky" w:date="2021-11-03T19:43:00Z">
        <w:r w:rsidR="00867E31">
          <w:t xml:space="preserve"> a direção de chegada do sinal</w:t>
        </w:r>
      </w:ins>
      <w:r>
        <w:t>, quando todas as funções do programa</w:t>
      </w:r>
      <w:r w:rsidR="0071093B">
        <w:rPr>
          <w:rStyle w:val="Refdenotaderodap"/>
        </w:rPr>
        <w:footnoteReference w:id="10"/>
      </w:r>
      <w:r>
        <w:t xml:space="preserve"> atua</w:t>
      </w:r>
      <w:r w:rsidR="007E12A6">
        <w:t>m</w:t>
      </w:r>
      <w:r>
        <w:t xml:space="preserve"> de forma conjunta</w:t>
      </w:r>
      <w:ins w:id="995" w:author="Ricardo Zelenovsky" w:date="2021-11-03T19:43:00Z">
        <w:r w:rsidR="00867E31">
          <w:t xml:space="preserve">. As estimativas de </w:t>
        </w:r>
      </w:ins>
      <w:del w:id="996" w:author="Ricardo Zelenovsky" w:date="2021-11-03T19:43:00Z">
        <w:r w:rsidDel="00867E31">
          <w:delText xml:space="preserve">, a </w:delText>
        </w:r>
      </w:del>
      <w:r>
        <w:t>direção de chegada dos sinais sonoros</w:t>
      </w:r>
      <w:r w:rsidR="007E12A6">
        <w:t xml:space="preserve"> e se esses ângulos resultantes estão de acordo com o esperado.</w:t>
      </w:r>
      <w:r w:rsidR="004A3449">
        <w:t xml:space="preserve"> </w:t>
      </w:r>
    </w:p>
    <w:p w14:paraId="195F72DB" w14:textId="23B7C46A" w:rsidR="00AE3079" w:rsidRDefault="00AE3079" w:rsidP="00AE5763">
      <w:pPr>
        <w:pStyle w:val="Texto-ABNT"/>
      </w:pPr>
      <w:r>
        <w:tab/>
        <w:t>Os ensaios abrangeram ângulos de 5° a 60° tanto para o lado direito (referência positiva) quanto para o lado esquerdo (referência negativa)</w:t>
      </w:r>
      <w:r w:rsidR="00625BB5">
        <w:t>.</w:t>
      </w:r>
      <w:r>
        <w:t xml:space="preserve"> </w:t>
      </w:r>
      <w:ins w:id="997" w:author="Ricardo Zelenovsky" w:date="2021-11-03T19:44:00Z">
        <w:r w:rsidR="00867E31">
          <w:t xml:space="preserve">A faixa útil </w:t>
        </w:r>
        <w:r w:rsidR="00867E31">
          <w:t>de 5º a 60°</w:t>
        </w:r>
        <w:r w:rsidR="00867E31">
          <w:t xml:space="preserve"> foi varrida em passos de </w:t>
        </w:r>
      </w:ins>
      <w:del w:id="998" w:author="Ricardo Zelenovsky" w:date="2021-11-03T19:44:00Z">
        <w:r w:rsidR="00CA77F2" w:rsidDel="00867E31">
          <w:delText xml:space="preserve">O ângulo tomado para estimativa foi de 5 em </w:delText>
        </w:r>
      </w:del>
      <w:r w:rsidR="00CA77F2">
        <w:t>5 graus</w:t>
      </w:r>
      <w:del w:id="999" w:author="Ricardo Zelenovsky" w:date="2021-11-03T19:44:00Z">
        <w:r w:rsidR="00CA77F2" w:rsidDel="00867E31">
          <w:delText xml:space="preserve"> dentro da faixa de 5º a 60°</w:delText>
        </w:r>
      </w:del>
      <w:r w:rsidR="00CA77F2">
        <w:t xml:space="preserve">. </w:t>
      </w:r>
      <w:r>
        <w:t xml:space="preserve">Foram feitas 30 estimativas para cada </w:t>
      </w:r>
      <w:ins w:id="1000" w:author="Ricardo Zelenovsky" w:date="2021-11-03T19:44:00Z">
        <w:r w:rsidR="00867E31">
          <w:t>direção de chegada</w:t>
        </w:r>
      </w:ins>
      <w:del w:id="1001" w:author="Ricardo Zelenovsky" w:date="2021-11-03T19:44:00Z">
        <w:r w:rsidDel="00867E31">
          <w:delText>ângulo</w:delText>
        </w:r>
      </w:del>
      <w:r>
        <w:t>.</w:t>
      </w:r>
    </w:p>
    <w:p w14:paraId="331F37F6" w14:textId="1698722C" w:rsidR="00D731B6" w:rsidRDefault="00D731B6" w:rsidP="00AE5763">
      <w:pPr>
        <w:pStyle w:val="Texto-ABNT"/>
      </w:pPr>
      <w:r>
        <w:tab/>
        <w:t xml:space="preserve">Vale lembrar que </w:t>
      </w:r>
      <w:proofErr w:type="gramStart"/>
      <w:r>
        <w:t>o resultado</w:t>
      </w:r>
      <w:ins w:id="1002" w:author="Ricardo Zelenovsky" w:date="2021-11-03T19:44:00Z">
        <w:r w:rsidR="00867E31">
          <w:t>s</w:t>
        </w:r>
      </w:ins>
      <w:proofErr w:type="gramEnd"/>
      <w:r>
        <w:t xml:space="preserve"> </w:t>
      </w:r>
      <w:ins w:id="1003" w:author="Ricardo Zelenovsky" w:date="2021-11-03T19:45:00Z">
        <w:r w:rsidR="00867E31">
          <w:t xml:space="preserve">das estimativas </w:t>
        </w:r>
      </w:ins>
      <w:r>
        <w:t xml:space="preserve">dos ângulos estão usando os dados do </w:t>
      </w:r>
      <w:r>
        <w:fldChar w:fldCharType="begin"/>
      </w:r>
      <w:r>
        <w:instrText xml:space="preserve"> REF _Ref85664096 \h </w:instrText>
      </w:r>
      <w:r>
        <w:fldChar w:fldCharType="separate"/>
      </w:r>
      <w:r w:rsidR="00BC390A">
        <w:t xml:space="preserve">Quadro </w:t>
      </w:r>
      <w:r w:rsidR="00BC390A">
        <w:rPr>
          <w:noProof/>
        </w:rPr>
        <w:t>4</w:t>
      </w:r>
      <w:r w:rsidR="00BC390A">
        <w:t>.</w:t>
      </w:r>
      <w:r w:rsidR="00BC390A">
        <w:rPr>
          <w:noProof/>
        </w:rPr>
        <w:t>3</w:t>
      </w:r>
      <w:r>
        <w:fldChar w:fldCharType="end"/>
      </w:r>
      <w:r>
        <w:t>.</w:t>
      </w:r>
    </w:p>
    <w:p w14:paraId="21FEB74F" w14:textId="137FF350" w:rsidR="004C3633" w:rsidRDefault="004C3633" w:rsidP="004C3633">
      <w:pPr>
        <w:pStyle w:val="Ttulo2"/>
      </w:pPr>
      <w:bookmarkStart w:id="1004" w:name="_Toc86757960"/>
      <w:r>
        <w:t>Ensaio</w:t>
      </w:r>
      <w:r w:rsidR="00EC475D">
        <w:t>s</w:t>
      </w:r>
      <w:r>
        <w:t xml:space="preserve"> para ângulos de referência positiva</w:t>
      </w:r>
      <w:bookmarkEnd w:id="1004"/>
    </w:p>
    <w:p w14:paraId="564BE7B0" w14:textId="4901E044" w:rsidR="00AE3079" w:rsidRDefault="00CA77F2" w:rsidP="00CA77F2">
      <w:pPr>
        <w:pStyle w:val="Texto-ABNT"/>
      </w:pPr>
      <w:r>
        <w:tab/>
      </w:r>
      <w:r w:rsidR="00AE3079">
        <w:t xml:space="preserve">Nesse </w:t>
      </w:r>
      <w:del w:id="1005" w:author="Ricardo Zelenovsky" w:date="2021-11-03T21:20:00Z">
        <w:r w:rsidR="00AE3079" w:rsidDel="000857CE">
          <w:delText xml:space="preserve">teste </w:delText>
        </w:r>
      </w:del>
      <w:ins w:id="1006" w:author="Ricardo Zelenovsky" w:date="2021-11-03T21:20:00Z">
        <w:r w:rsidR="000857CE">
          <w:t>ensaio</w:t>
        </w:r>
        <w:r w:rsidR="000857CE">
          <w:t xml:space="preserve"> </w:t>
        </w:r>
      </w:ins>
      <w:r w:rsidR="00AE3079">
        <w:t xml:space="preserve">a fonte sonora </w:t>
      </w:r>
      <w:r>
        <w:t xml:space="preserve">foi posicionada na parte direita </w:t>
      </w:r>
      <w:ins w:id="1007" w:author="Ricardo Zelenovsky" w:date="2021-11-03T21:20:00Z">
        <w:r w:rsidR="000857CE">
          <w:t>segundo a referência indicada n</w:t>
        </w:r>
      </w:ins>
      <w:del w:id="1008" w:author="Ricardo Zelenovsky" w:date="2021-11-03T21:20:00Z">
        <w:r w:rsidDel="000857CE">
          <w:delText>d</w:delText>
        </w:r>
      </w:del>
      <w:r>
        <w:t xml:space="preserve">a </w:t>
      </w:r>
      <w:r>
        <w:fldChar w:fldCharType="begin"/>
      </w:r>
      <w:r>
        <w:instrText xml:space="preserve"> REF _Ref85649293 \h </w:instrText>
      </w:r>
      <w:r>
        <w:fldChar w:fldCharType="separate"/>
      </w:r>
      <w:r w:rsidR="00BC390A">
        <w:t xml:space="preserve">Figura </w:t>
      </w:r>
      <w:r w:rsidR="00BC390A">
        <w:rPr>
          <w:noProof/>
        </w:rPr>
        <w:t>5</w:t>
      </w:r>
      <w:r w:rsidR="00BC390A">
        <w:t>.</w:t>
      </w:r>
      <w:r w:rsidR="00BC390A">
        <w:rPr>
          <w:noProof/>
        </w:rPr>
        <w:t>17</w:t>
      </w:r>
      <w:r>
        <w:fldChar w:fldCharType="end"/>
      </w:r>
      <w:r>
        <w:t>.</w:t>
      </w:r>
      <w:r w:rsidR="00D731B6">
        <w:t xml:space="preserve"> </w:t>
      </w:r>
      <w:r w:rsidR="001D470F">
        <w:t>As 4 figuras a seguir representam os resultados dos ensaios para ângulos positivos</w:t>
      </w:r>
      <w:del w:id="1009" w:author="Ricardo Zelenovsky" w:date="2021-11-03T21:20:00Z">
        <w:r w:rsidR="0030790A" w:rsidDel="000857CE">
          <w:delText xml:space="preserve"> </w:delText>
        </w:r>
      </w:del>
      <w:r w:rsidR="0030790A">
        <w:t xml:space="preserve">, </w:t>
      </w:r>
      <w:r w:rsidR="004B6423">
        <w:t>ou seja,</w:t>
      </w:r>
      <w:r w:rsidR="0030790A">
        <w:t xml:space="preserve"> o microfone do lado direito recebe o sinal primeiro que o microfone do lado esquerdo.</w:t>
      </w:r>
      <w:ins w:id="1010" w:author="Ricardo Zelenovsky" w:date="2021-11-03T21:21:00Z">
        <w:r w:rsidR="000857CE">
          <w:t xml:space="preserve"> As diversas figuras apresentam resultados indicados por linhas coloridas, uma para cada direção de chegada. </w:t>
        </w:r>
      </w:ins>
      <w:ins w:id="1011" w:author="Ricardo Zelenovsky" w:date="2021-11-03T21:22:00Z">
        <w:r w:rsidR="000857CE">
          <w:t xml:space="preserve">Para cada ensaio são </w:t>
        </w:r>
      </w:ins>
      <w:ins w:id="1012" w:author="Ricardo Zelenovsky" w:date="2021-11-03T21:23:00Z">
        <w:r w:rsidR="000857CE">
          <w:t xml:space="preserve">realizadas 32 estimativas, feitas a partir de 32 regiões adequadas (com “energia” suficiente) identificadas pelo algoritmo já estudado. </w:t>
        </w:r>
      </w:ins>
      <w:ins w:id="1013" w:author="Ricardo Zelenovsky" w:date="2021-11-03T21:21:00Z">
        <w:r w:rsidR="000857CE">
          <w:t xml:space="preserve">Os </w:t>
        </w:r>
      </w:ins>
      <w:ins w:id="1014" w:author="Ricardo Zelenovsky" w:date="2021-11-03T21:23:00Z">
        <w:r w:rsidR="000857CE">
          <w:t xml:space="preserve">32 </w:t>
        </w:r>
      </w:ins>
      <w:ins w:id="1015" w:author="Ricardo Zelenovsky" w:date="2021-11-03T21:21:00Z">
        <w:r w:rsidR="000857CE">
          <w:t>valores estão marcados na</w:t>
        </w:r>
      </w:ins>
      <w:ins w:id="1016" w:author="Ricardo Zelenovsky" w:date="2021-11-03T21:22:00Z">
        <w:r w:rsidR="000857CE">
          <w:t xml:space="preserve">s figuras segundo a ordem </w:t>
        </w:r>
      </w:ins>
      <w:ins w:id="1017" w:author="Ricardo Zelenovsky" w:date="2021-11-03T21:23:00Z">
        <w:r w:rsidR="000857CE">
          <w:t>em</w:t>
        </w:r>
      </w:ins>
      <w:ins w:id="1018" w:author="Ricardo Zelenovsky" w:date="2021-11-03T21:24:00Z">
        <w:r w:rsidR="000857CE">
          <w:t xml:space="preserve"> que são calculados, ou seja, sua ordem não é importante. Na sua versão final o sistema vai usar esses 32 valores para determinar a estimativa final, provavelmente, usando </w:t>
        </w:r>
      </w:ins>
      <w:ins w:id="1019" w:author="Ricardo Zelenovsky" w:date="2021-11-03T21:25:00Z">
        <w:r w:rsidR="000857CE">
          <w:t>o valor da mediana.</w:t>
        </w:r>
      </w:ins>
    </w:p>
    <w:p w14:paraId="24F2A14E" w14:textId="0B22F92B" w:rsidR="009128C7" w:rsidRDefault="009128C7" w:rsidP="00CA77F2">
      <w:pPr>
        <w:pStyle w:val="Texto-ABNT"/>
      </w:pPr>
    </w:p>
    <w:p w14:paraId="3B3716E0" w14:textId="77777777" w:rsidR="000E325A" w:rsidRDefault="009128C7" w:rsidP="00816B81">
      <w:pPr>
        <w:pStyle w:val="Texto-ABNT"/>
        <w:keepNext/>
        <w:jc w:val="center"/>
      </w:pPr>
      <w:r>
        <w:rPr>
          <w:noProof/>
        </w:rPr>
        <w:lastRenderedPageBreak/>
        <w:drawing>
          <wp:inline distT="0" distB="0" distL="0" distR="0" wp14:anchorId="10F8783E" wp14:editId="70361AC7">
            <wp:extent cx="4243190" cy="2889849"/>
            <wp:effectExtent l="0" t="0" r="5080" b="6350"/>
            <wp:docPr id="90" name="Gráfico 90">
              <a:extLst xmlns:a="http://schemas.openxmlformats.org/drawingml/2006/main">
                <a:ext uri="{FF2B5EF4-FFF2-40B4-BE49-F238E27FC236}">
                  <a16:creationId xmlns:a16="http://schemas.microsoft.com/office/drawing/2014/main" id="{4068AA1C-C4A4-4A97-8899-7589605F542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4B75744E" w14:textId="5EB2B1CA" w:rsidR="000E325A" w:rsidRDefault="000E325A" w:rsidP="00816B81">
      <w:pPr>
        <w:pStyle w:val="EstiloLegenda-ABNT"/>
      </w:pPr>
      <w:bookmarkStart w:id="1020" w:name="_Toc86757918"/>
      <w:r>
        <w:t xml:space="preserve">Figura </w:t>
      </w:r>
      <w:fldSimple w:instr=" STYLEREF 1 \s ">
        <w:r w:rsidR="00BC390A">
          <w:rPr>
            <w:noProof/>
          </w:rPr>
          <w:t>6</w:t>
        </w:r>
      </w:fldSimple>
      <w:r w:rsidR="00860EBD">
        <w:t>.</w:t>
      </w:r>
      <w:fldSimple w:instr=" SEQ Figura \* ARABIC \s 1 ">
        <w:r w:rsidR="00BC390A">
          <w:rPr>
            <w:noProof/>
          </w:rPr>
          <w:t>1</w:t>
        </w:r>
      </w:fldSimple>
      <w:r>
        <w:t xml:space="preserve">: </w:t>
      </w:r>
      <w:r w:rsidR="00C40A4E">
        <w:t>Resultado dos e</w:t>
      </w:r>
      <w:r w:rsidRPr="001B1A6C">
        <w:t>nsaios em 5°, 10° e em 15°</w:t>
      </w:r>
      <w:bookmarkEnd w:id="1020"/>
    </w:p>
    <w:p w14:paraId="57BD9334" w14:textId="78F71D97" w:rsidR="009128C7" w:rsidRDefault="00A9177E" w:rsidP="00CA77F2">
      <w:pPr>
        <w:pStyle w:val="Texto-ABNT"/>
      </w:pPr>
      <w:r>
        <w:t xml:space="preserve"> </w:t>
      </w:r>
    </w:p>
    <w:p w14:paraId="4D84699D" w14:textId="77777777" w:rsidR="000E325A" w:rsidRDefault="00F655D6" w:rsidP="00D731B6">
      <w:pPr>
        <w:pStyle w:val="Texto-ABNT"/>
        <w:keepNext/>
        <w:tabs>
          <w:tab w:val="clear" w:pos="709"/>
          <w:tab w:val="left" w:pos="567"/>
        </w:tabs>
        <w:jc w:val="center"/>
      </w:pPr>
      <w:r>
        <w:rPr>
          <w:noProof/>
        </w:rPr>
        <w:lastRenderedPageBreak/>
        <w:drawing>
          <wp:inline distT="0" distB="0" distL="0" distR="0" wp14:anchorId="2109DB03" wp14:editId="62EFA227">
            <wp:extent cx="4303970" cy="2380890"/>
            <wp:effectExtent l="0" t="0" r="1905" b="635"/>
            <wp:docPr id="2" name="Gráfico 2">
              <a:extLst xmlns:a="http://schemas.openxmlformats.org/drawingml/2006/main">
                <a:ext uri="{FF2B5EF4-FFF2-40B4-BE49-F238E27FC236}">
                  <a16:creationId xmlns:a16="http://schemas.microsoft.com/office/drawing/2014/main" id="{6F757DE0-1AA1-4019-B5B8-52291B403C7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173B5200" w14:textId="24D0D8DF" w:rsidR="009128C7" w:rsidRDefault="000E325A" w:rsidP="00816B81">
      <w:pPr>
        <w:pStyle w:val="EstiloLegenda-ABNT"/>
      </w:pPr>
      <w:bookmarkStart w:id="1021" w:name="_Toc86757919"/>
      <w:r>
        <w:t xml:space="preserve">Figura </w:t>
      </w:r>
      <w:fldSimple w:instr=" STYLEREF 1 \s ">
        <w:r w:rsidR="00BC390A">
          <w:rPr>
            <w:noProof/>
          </w:rPr>
          <w:t>6</w:t>
        </w:r>
      </w:fldSimple>
      <w:r w:rsidR="00860EBD">
        <w:t>.</w:t>
      </w:r>
      <w:fldSimple w:instr=" SEQ Figura \* ARABIC \s 1 ">
        <w:r w:rsidR="00BC390A">
          <w:rPr>
            <w:noProof/>
          </w:rPr>
          <w:t>2</w:t>
        </w:r>
      </w:fldSimple>
      <w:r>
        <w:t xml:space="preserve">: </w:t>
      </w:r>
      <w:r w:rsidR="00C40A4E">
        <w:t>Resultado dos e</w:t>
      </w:r>
      <w:r w:rsidRPr="000B7B79">
        <w:t xml:space="preserve">nsaios em </w:t>
      </w:r>
      <w:r>
        <w:t>20</w:t>
      </w:r>
      <w:r w:rsidRPr="000B7B79">
        <w:t xml:space="preserve">°, </w:t>
      </w:r>
      <w:r>
        <w:t>25</w:t>
      </w:r>
      <w:r w:rsidRPr="000B7B79">
        <w:t xml:space="preserve">° e em </w:t>
      </w:r>
      <w:r>
        <w:t>30</w:t>
      </w:r>
      <w:r w:rsidRPr="000B7B79">
        <w:t>°</w:t>
      </w:r>
      <w:bookmarkEnd w:id="1021"/>
    </w:p>
    <w:p w14:paraId="007F96C2" w14:textId="77777777" w:rsidR="00D731B6" w:rsidRDefault="00D731B6" w:rsidP="00816B81">
      <w:pPr>
        <w:pStyle w:val="EstiloLegenda-ABNT"/>
      </w:pPr>
    </w:p>
    <w:p w14:paraId="27BCA0F6" w14:textId="77777777" w:rsidR="000E325A" w:rsidRDefault="009128C7" w:rsidP="00816B81">
      <w:pPr>
        <w:pStyle w:val="Texto-ABNT"/>
        <w:keepNext/>
        <w:jc w:val="center"/>
      </w:pPr>
      <w:r>
        <w:rPr>
          <w:noProof/>
        </w:rPr>
        <w:drawing>
          <wp:inline distT="0" distB="0" distL="0" distR="0" wp14:anchorId="45E7E8BD" wp14:editId="481DAC4A">
            <wp:extent cx="4278702" cy="2363637"/>
            <wp:effectExtent l="0" t="0" r="7620" b="17780"/>
            <wp:docPr id="92" name="Gráfico 92">
              <a:extLst xmlns:a="http://schemas.openxmlformats.org/drawingml/2006/main">
                <a:ext uri="{FF2B5EF4-FFF2-40B4-BE49-F238E27FC236}">
                  <a16:creationId xmlns:a16="http://schemas.microsoft.com/office/drawing/2014/main" id="{3CD3513C-007C-4699-9404-F11931209A4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30D7BF54" w14:textId="6C19989D" w:rsidR="009128C7" w:rsidRDefault="000E325A" w:rsidP="00816B81">
      <w:pPr>
        <w:pStyle w:val="EstiloLegenda-ABNT"/>
      </w:pPr>
      <w:bookmarkStart w:id="1022" w:name="_Toc86757920"/>
      <w:r>
        <w:t xml:space="preserve">Figura </w:t>
      </w:r>
      <w:fldSimple w:instr=" STYLEREF 1 \s ">
        <w:r w:rsidR="00BC390A">
          <w:rPr>
            <w:noProof/>
          </w:rPr>
          <w:t>6</w:t>
        </w:r>
      </w:fldSimple>
      <w:r w:rsidR="00860EBD">
        <w:t>.</w:t>
      </w:r>
      <w:fldSimple w:instr=" SEQ Figura \* ARABIC \s 1 ">
        <w:r w:rsidR="00BC390A">
          <w:rPr>
            <w:noProof/>
          </w:rPr>
          <w:t>3</w:t>
        </w:r>
      </w:fldSimple>
      <w:r>
        <w:t xml:space="preserve">: </w:t>
      </w:r>
      <w:r w:rsidR="00C40A4E">
        <w:t>Resultado dos e</w:t>
      </w:r>
      <w:r w:rsidRPr="00E90C2B">
        <w:t>nsaios em</w:t>
      </w:r>
      <w:r>
        <w:t xml:space="preserve"> 3</w:t>
      </w:r>
      <w:r w:rsidRPr="00E90C2B">
        <w:t xml:space="preserve">5°, </w:t>
      </w:r>
      <w:r>
        <w:t>4</w:t>
      </w:r>
      <w:r w:rsidRPr="00E90C2B">
        <w:t xml:space="preserve">0° e em </w:t>
      </w:r>
      <w:r>
        <w:t>4</w:t>
      </w:r>
      <w:r w:rsidRPr="00E90C2B">
        <w:t>5°</w:t>
      </w:r>
      <w:bookmarkEnd w:id="1022"/>
    </w:p>
    <w:p w14:paraId="6E304CA4" w14:textId="4DF92D9B" w:rsidR="00816B81" w:rsidRDefault="00816B81" w:rsidP="00816B81">
      <w:pPr>
        <w:pStyle w:val="EstiloLegenda-ABNT"/>
      </w:pPr>
    </w:p>
    <w:p w14:paraId="6B57813A" w14:textId="77777777" w:rsidR="00816B81" w:rsidRDefault="00816B81" w:rsidP="00816B81">
      <w:pPr>
        <w:pStyle w:val="EstiloLegenda-ABNT"/>
      </w:pPr>
    </w:p>
    <w:p w14:paraId="1D3E54A1" w14:textId="77777777" w:rsidR="000E325A" w:rsidRDefault="009128C7" w:rsidP="00816B81">
      <w:pPr>
        <w:pStyle w:val="Texto-ABNT"/>
        <w:keepNext/>
        <w:jc w:val="center"/>
      </w:pPr>
      <w:r>
        <w:rPr>
          <w:noProof/>
        </w:rPr>
        <w:drawing>
          <wp:inline distT="0" distB="0" distL="0" distR="0" wp14:anchorId="08F9876D" wp14:editId="6DF4F94C">
            <wp:extent cx="4295955" cy="2458528"/>
            <wp:effectExtent l="0" t="0" r="9525" b="18415"/>
            <wp:docPr id="94" name="Gráfico 94">
              <a:extLst xmlns:a="http://schemas.openxmlformats.org/drawingml/2006/main">
                <a:ext uri="{FF2B5EF4-FFF2-40B4-BE49-F238E27FC236}">
                  <a16:creationId xmlns:a16="http://schemas.microsoft.com/office/drawing/2014/main" id="{933EAA97-53B9-483A-B697-07C5714164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538DDE04" w14:textId="1521077C" w:rsidR="009128C7" w:rsidRPr="00AE3079" w:rsidRDefault="000E325A" w:rsidP="00816B81">
      <w:pPr>
        <w:pStyle w:val="EstiloLegenda-ABNT"/>
      </w:pPr>
      <w:bookmarkStart w:id="1023" w:name="_Toc86757921"/>
      <w:r>
        <w:t xml:space="preserve">Figura </w:t>
      </w:r>
      <w:fldSimple w:instr=" STYLEREF 1 \s ">
        <w:r w:rsidR="00BC390A">
          <w:rPr>
            <w:noProof/>
          </w:rPr>
          <w:t>6</w:t>
        </w:r>
      </w:fldSimple>
      <w:r w:rsidR="00860EBD">
        <w:t>.</w:t>
      </w:r>
      <w:fldSimple w:instr=" SEQ Figura \* ARABIC \s 1 ">
        <w:r w:rsidR="00BC390A">
          <w:rPr>
            <w:noProof/>
          </w:rPr>
          <w:t>4</w:t>
        </w:r>
      </w:fldSimple>
      <w:r>
        <w:t xml:space="preserve">: </w:t>
      </w:r>
      <w:r w:rsidR="00C40A4E">
        <w:t>Resultado dos e</w:t>
      </w:r>
      <w:r w:rsidRPr="00B369EF">
        <w:t>nsaios em 5</w:t>
      </w:r>
      <w:r>
        <w:t>0</w:t>
      </w:r>
      <w:r w:rsidRPr="00B369EF">
        <w:t xml:space="preserve">°, </w:t>
      </w:r>
      <w:r>
        <w:t>55</w:t>
      </w:r>
      <w:r w:rsidRPr="00B369EF">
        <w:t xml:space="preserve">° e em </w:t>
      </w:r>
      <w:r>
        <w:t>60</w:t>
      </w:r>
      <w:r w:rsidRPr="00B369EF">
        <w:t>°</w:t>
      </w:r>
      <w:bookmarkEnd w:id="1023"/>
    </w:p>
    <w:p w14:paraId="161FB480" w14:textId="6364222D" w:rsidR="004C3633" w:rsidRPr="00AE5763" w:rsidRDefault="004C3633" w:rsidP="004C3633">
      <w:pPr>
        <w:pStyle w:val="Ttulo2"/>
      </w:pPr>
      <w:bookmarkStart w:id="1024" w:name="_Toc86757961"/>
      <w:r>
        <w:lastRenderedPageBreak/>
        <w:t>Ensaio</w:t>
      </w:r>
      <w:r w:rsidR="00EC475D">
        <w:t>s</w:t>
      </w:r>
      <w:r>
        <w:t xml:space="preserve"> para ângulos de referência negativa</w:t>
      </w:r>
      <w:bookmarkEnd w:id="1024"/>
    </w:p>
    <w:p w14:paraId="4F96378A" w14:textId="190B988F" w:rsidR="003665F0" w:rsidRDefault="00CA77F2" w:rsidP="009F412D">
      <w:pPr>
        <w:pStyle w:val="Texto-ABNT"/>
      </w:pPr>
      <w:r>
        <w:tab/>
        <w:t xml:space="preserve">Nesse teste a fonte sonora foi posicionada na parte esquerda </w:t>
      </w:r>
      <w:del w:id="1025" w:author="Ricardo Zelenovsky" w:date="2021-11-03T21:25:00Z">
        <w:r w:rsidDel="000857CE">
          <w:delText xml:space="preserve">da </w:delText>
        </w:r>
      </w:del>
      <w:ins w:id="1026" w:author="Ricardo Zelenovsky" w:date="2021-11-03T21:25:00Z">
        <w:r w:rsidR="000857CE">
          <w:t xml:space="preserve">segundo a referência indicada na </w:t>
        </w:r>
      </w:ins>
      <w:r>
        <w:fldChar w:fldCharType="begin"/>
      </w:r>
      <w:r>
        <w:instrText xml:space="preserve"> REF _Ref85649293 \h </w:instrText>
      </w:r>
      <w:r>
        <w:fldChar w:fldCharType="separate"/>
      </w:r>
      <w:r w:rsidR="00BC390A">
        <w:t xml:space="preserve">Figura </w:t>
      </w:r>
      <w:r w:rsidR="00BC390A">
        <w:rPr>
          <w:noProof/>
        </w:rPr>
        <w:t>5</w:t>
      </w:r>
      <w:r w:rsidR="00BC390A">
        <w:t>.</w:t>
      </w:r>
      <w:r w:rsidR="00BC390A">
        <w:rPr>
          <w:noProof/>
        </w:rPr>
        <w:t>17</w:t>
      </w:r>
      <w:r>
        <w:fldChar w:fldCharType="end"/>
      </w:r>
      <w:r>
        <w:t>.</w:t>
      </w:r>
      <w:r w:rsidR="0030790A">
        <w:t xml:space="preserve"> As 4 figuras a seguir representam os resultados dos ensaios para ângulos negativos, ou seja, o microfone do lado esquerdo recebe o sinal primeiro que o microfone do lado direito.</w:t>
      </w:r>
      <w:ins w:id="1027" w:author="Ricardo Zelenovsky" w:date="2021-11-03T21:25:00Z">
        <w:r w:rsidR="000857CE">
          <w:t xml:space="preserve"> Novamente, são feitas 32 estimativas para cada dire</w:t>
        </w:r>
      </w:ins>
      <w:ins w:id="1028" w:author="Ricardo Zelenovsky" w:date="2021-11-03T21:26:00Z">
        <w:r w:rsidR="000857CE">
          <w:t>ção.</w:t>
        </w:r>
      </w:ins>
    </w:p>
    <w:p w14:paraId="65047FDF" w14:textId="77777777" w:rsidR="00704245" w:rsidRPr="00704245" w:rsidRDefault="00704245" w:rsidP="00704245">
      <w:pPr>
        <w:pStyle w:val="Texto-ABNT"/>
      </w:pPr>
    </w:p>
    <w:p w14:paraId="1CA093DB" w14:textId="77777777" w:rsidR="00704245" w:rsidRDefault="00EC475D" w:rsidP="00704245">
      <w:pPr>
        <w:pStyle w:val="Texto-ABNT"/>
        <w:keepNext/>
        <w:jc w:val="center"/>
      </w:pPr>
      <w:r w:rsidRPr="00704245">
        <w:rPr>
          <w:noProof/>
        </w:rPr>
        <w:drawing>
          <wp:inline distT="0" distB="0" distL="0" distR="0" wp14:anchorId="2AC6971D" wp14:editId="06AF7DE0">
            <wp:extent cx="4175352" cy="2967487"/>
            <wp:effectExtent l="0" t="0" r="15875" b="4445"/>
            <wp:docPr id="75" name="Gráfico 75">
              <a:extLst xmlns:a="http://schemas.openxmlformats.org/drawingml/2006/main">
                <a:ext uri="{FF2B5EF4-FFF2-40B4-BE49-F238E27FC236}">
                  <a16:creationId xmlns:a16="http://schemas.microsoft.com/office/drawing/2014/main" id="{BA81E1E0-8CD3-4323-984E-0513A59C83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786F2B8F" w14:textId="16886E37" w:rsidR="00EC475D" w:rsidRDefault="00704245" w:rsidP="001D470F">
      <w:pPr>
        <w:pStyle w:val="EstiloLegenda-ABNT"/>
      </w:pPr>
      <w:bookmarkStart w:id="1029" w:name="_Toc86757922"/>
      <w:r>
        <w:t xml:space="preserve">Figura </w:t>
      </w:r>
      <w:fldSimple w:instr=" STYLEREF 1 \s ">
        <w:r w:rsidR="00BC390A">
          <w:rPr>
            <w:noProof/>
          </w:rPr>
          <w:t>6</w:t>
        </w:r>
      </w:fldSimple>
      <w:r w:rsidR="00860EBD">
        <w:t>.</w:t>
      </w:r>
      <w:fldSimple w:instr=" SEQ Figura \* ARABIC \s 1 ">
        <w:r w:rsidR="00BC390A">
          <w:rPr>
            <w:noProof/>
          </w:rPr>
          <w:t>5</w:t>
        </w:r>
      </w:fldSimple>
      <w:r>
        <w:t xml:space="preserve">: </w:t>
      </w:r>
      <w:r w:rsidR="00C40A4E">
        <w:t>Resultado dos e</w:t>
      </w:r>
      <w:r w:rsidRPr="00771077">
        <w:t>nsaios em -5</w:t>
      </w:r>
      <w:proofErr w:type="gramStart"/>
      <w:r w:rsidRPr="00771077">
        <w:t>°,-</w:t>
      </w:r>
      <w:proofErr w:type="gramEnd"/>
      <w:r w:rsidRPr="00771077">
        <w:t>10° e em -15°</w:t>
      </w:r>
      <w:bookmarkEnd w:id="1029"/>
    </w:p>
    <w:p w14:paraId="6FDFF40C" w14:textId="7DA252E3" w:rsidR="00704245" w:rsidRDefault="00704245" w:rsidP="00704245"/>
    <w:p w14:paraId="73E8FDDF" w14:textId="77777777" w:rsidR="00704245" w:rsidRDefault="00704245" w:rsidP="00704245">
      <w:pPr>
        <w:keepNext/>
        <w:jc w:val="center"/>
      </w:pPr>
      <w:r w:rsidRPr="00D731B6">
        <w:rPr>
          <w:noProof/>
        </w:rPr>
        <w:lastRenderedPageBreak/>
        <w:drawing>
          <wp:inline distT="0" distB="0" distL="0" distR="0" wp14:anchorId="4C84B51C" wp14:editId="56777F10">
            <wp:extent cx="4180013" cy="2967486"/>
            <wp:effectExtent l="0" t="0" r="11430" b="4445"/>
            <wp:docPr id="19" name="Gráfico 19">
              <a:extLst xmlns:a="http://schemas.openxmlformats.org/drawingml/2006/main">
                <a:ext uri="{FF2B5EF4-FFF2-40B4-BE49-F238E27FC236}">
                  <a16:creationId xmlns:a16="http://schemas.microsoft.com/office/drawing/2014/main" id="{23026488-DD8F-462F-A90E-6EDA97DEDD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5752C945" w14:textId="043770B2" w:rsidR="00704245" w:rsidRDefault="00704245" w:rsidP="001D470F">
      <w:pPr>
        <w:pStyle w:val="EstiloLegenda-ABNT"/>
      </w:pPr>
      <w:bookmarkStart w:id="1030" w:name="_Toc86757923"/>
      <w:r>
        <w:t xml:space="preserve">Figura </w:t>
      </w:r>
      <w:fldSimple w:instr=" STYLEREF 1 \s ">
        <w:r w:rsidR="00BC390A">
          <w:rPr>
            <w:noProof/>
          </w:rPr>
          <w:t>6</w:t>
        </w:r>
      </w:fldSimple>
      <w:r w:rsidR="00860EBD">
        <w:t>.</w:t>
      </w:r>
      <w:fldSimple w:instr=" SEQ Figura \* ARABIC \s 1 ">
        <w:r w:rsidR="00BC390A">
          <w:rPr>
            <w:noProof/>
          </w:rPr>
          <w:t>6</w:t>
        </w:r>
      </w:fldSimple>
      <w:r>
        <w:t xml:space="preserve">: </w:t>
      </w:r>
      <w:r w:rsidR="00C40A4E">
        <w:t>Resultado dos e</w:t>
      </w:r>
      <w:r w:rsidRPr="00E82A99">
        <w:t>nsaios em -20°, -25° e em -30°</w:t>
      </w:r>
      <w:bookmarkEnd w:id="1030"/>
    </w:p>
    <w:p w14:paraId="3B33409F" w14:textId="77777777" w:rsidR="00704245" w:rsidRPr="00704245" w:rsidRDefault="00704245" w:rsidP="00704245"/>
    <w:p w14:paraId="70FEC87C" w14:textId="77777777" w:rsidR="001D470F" w:rsidRDefault="001D470F" w:rsidP="001D470F">
      <w:pPr>
        <w:pStyle w:val="EstiloLegenda-ABNT"/>
      </w:pPr>
      <w:r>
        <w:rPr>
          <w:noProof/>
        </w:rPr>
        <w:drawing>
          <wp:inline distT="0" distB="0" distL="0" distR="0" wp14:anchorId="7B5EF5DE" wp14:editId="39B0401E">
            <wp:extent cx="4300700" cy="2475781"/>
            <wp:effectExtent l="0" t="0" r="5080" b="1270"/>
            <wp:docPr id="11" name="Gráfico 11">
              <a:extLst xmlns:a="http://schemas.openxmlformats.org/drawingml/2006/main">
                <a:ext uri="{FF2B5EF4-FFF2-40B4-BE49-F238E27FC236}">
                  <a16:creationId xmlns:a16="http://schemas.microsoft.com/office/drawing/2014/main" id="{90B67278-C5E4-4AC5-930D-5DF83A7C53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453ADA1F" w14:textId="4B7A44C7" w:rsidR="001D470F" w:rsidRDefault="001D470F" w:rsidP="001D470F">
      <w:pPr>
        <w:pStyle w:val="EstiloLegenda-ABNT"/>
      </w:pPr>
      <w:bookmarkStart w:id="1031" w:name="_Toc86757924"/>
      <w:r>
        <w:t xml:space="preserve">Figura </w:t>
      </w:r>
      <w:fldSimple w:instr=" STYLEREF 1 \s ">
        <w:r w:rsidR="00BC390A">
          <w:rPr>
            <w:noProof/>
          </w:rPr>
          <w:t>6</w:t>
        </w:r>
      </w:fldSimple>
      <w:r w:rsidR="00860EBD">
        <w:t>.</w:t>
      </w:r>
      <w:fldSimple w:instr=" SEQ Figura \* ARABIC \s 1 ">
        <w:r w:rsidR="00BC390A">
          <w:rPr>
            <w:noProof/>
          </w:rPr>
          <w:t>7</w:t>
        </w:r>
      </w:fldSimple>
      <w:r>
        <w:t xml:space="preserve">: </w:t>
      </w:r>
      <w:r w:rsidR="00C40A4E">
        <w:t>Resultado dos e</w:t>
      </w:r>
      <w:r w:rsidRPr="00417F1C">
        <w:t>nsaios em -</w:t>
      </w:r>
      <w:r>
        <w:t>35</w:t>
      </w:r>
      <w:r w:rsidRPr="00417F1C">
        <w:t>°, -</w:t>
      </w:r>
      <w:r>
        <w:t>40</w:t>
      </w:r>
      <w:r w:rsidRPr="00417F1C">
        <w:t>° e em -</w:t>
      </w:r>
      <w:r>
        <w:t>45</w:t>
      </w:r>
      <w:r w:rsidRPr="00417F1C">
        <w:t>°</w:t>
      </w:r>
      <w:bookmarkEnd w:id="1031"/>
    </w:p>
    <w:p w14:paraId="7E004A3D" w14:textId="77777777" w:rsidR="001D470F" w:rsidRDefault="001D470F" w:rsidP="001D470F">
      <w:pPr>
        <w:pStyle w:val="Texto-ABNT"/>
      </w:pPr>
    </w:p>
    <w:p w14:paraId="65E504FF" w14:textId="77777777" w:rsidR="001D470F" w:rsidRDefault="00816B81" w:rsidP="001D470F">
      <w:pPr>
        <w:pStyle w:val="Texto-ABNT"/>
        <w:keepNext/>
        <w:jc w:val="center"/>
      </w:pPr>
      <w:r>
        <w:rPr>
          <w:noProof/>
        </w:rPr>
        <w:lastRenderedPageBreak/>
        <w:drawing>
          <wp:inline distT="0" distB="0" distL="0" distR="0" wp14:anchorId="069D33FC" wp14:editId="03034CC5">
            <wp:extent cx="4292253" cy="2596551"/>
            <wp:effectExtent l="0" t="0" r="13335" b="13335"/>
            <wp:docPr id="13" name="Gráfico 13">
              <a:extLst xmlns:a="http://schemas.openxmlformats.org/drawingml/2006/main">
                <a:ext uri="{FF2B5EF4-FFF2-40B4-BE49-F238E27FC236}">
                  <a16:creationId xmlns:a16="http://schemas.microsoft.com/office/drawing/2014/main" id="{A0FE1C03-EA5E-4F99-B269-23262022327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25A0ECDA" w14:textId="2D90269D" w:rsidR="00816B81" w:rsidRDefault="001D470F" w:rsidP="001D470F">
      <w:pPr>
        <w:pStyle w:val="EstiloLegenda-ABNT"/>
      </w:pPr>
      <w:bookmarkStart w:id="1032" w:name="_Toc86757925"/>
      <w:r>
        <w:t xml:space="preserve">Figura </w:t>
      </w:r>
      <w:fldSimple w:instr=" STYLEREF 1 \s ">
        <w:r w:rsidR="00BC390A">
          <w:rPr>
            <w:noProof/>
          </w:rPr>
          <w:t>6</w:t>
        </w:r>
      </w:fldSimple>
      <w:r w:rsidR="00860EBD">
        <w:t>.</w:t>
      </w:r>
      <w:fldSimple w:instr=" SEQ Figura \* ARABIC \s 1 ">
        <w:r w:rsidR="00BC390A">
          <w:rPr>
            <w:noProof/>
          </w:rPr>
          <w:t>8</w:t>
        </w:r>
      </w:fldSimple>
      <w:r>
        <w:t xml:space="preserve">: </w:t>
      </w:r>
      <w:r w:rsidR="00C40A4E">
        <w:t>Resultado dos e</w:t>
      </w:r>
      <w:r w:rsidRPr="00FD0878">
        <w:t>nsaios em -</w:t>
      </w:r>
      <w:r>
        <w:t>50</w:t>
      </w:r>
      <w:r w:rsidRPr="00FD0878">
        <w:t>°, -</w:t>
      </w:r>
      <w:r>
        <w:t>5</w:t>
      </w:r>
      <w:r w:rsidRPr="00FD0878">
        <w:t>5° e em -</w:t>
      </w:r>
      <w:r>
        <w:t>60</w:t>
      </w:r>
      <w:r w:rsidRPr="00FD0878">
        <w:t>°</w:t>
      </w:r>
      <w:bookmarkEnd w:id="1032"/>
    </w:p>
    <w:p w14:paraId="5C496471" w14:textId="069F382B" w:rsidR="001D470F" w:rsidRDefault="001D470F" w:rsidP="001D470F"/>
    <w:p w14:paraId="253A796D" w14:textId="7D54694A" w:rsidR="001D470F" w:rsidRDefault="0030790A" w:rsidP="0030790A">
      <w:pPr>
        <w:pStyle w:val="Ttulo2"/>
      </w:pPr>
      <w:bookmarkStart w:id="1033" w:name="_Toc86757962"/>
      <w:r>
        <w:t>Conceitos aprendidos durante os ensaios</w:t>
      </w:r>
      <w:bookmarkEnd w:id="1033"/>
    </w:p>
    <w:p w14:paraId="7648F5DB" w14:textId="31480217" w:rsidR="001D470F" w:rsidRDefault="004B6423" w:rsidP="004B6423">
      <w:pPr>
        <w:pStyle w:val="Texto-ABNT"/>
      </w:pPr>
      <w:r>
        <w:tab/>
        <w:t xml:space="preserve">Para que o programa retorne </w:t>
      </w:r>
      <w:del w:id="1034" w:author="Ricardo Zelenovsky" w:date="2021-11-03T21:26:00Z">
        <w:r w:rsidDel="00CD4397">
          <w:delText xml:space="preserve">valores </w:delText>
        </w:r>
      </w:del>
      <w:ins w:id="1035" w:author="Ricardo Zelenovsky" w:date="2021-11-03T21:26:00Z">
        <w:r w:rsidR="00CD4397">
          <w:t xml:space="preserve">estimativas de DOA aproveitáveis, </w:t>
        </w:r>
      </w:ins>
      <w:del w:id="1036" w:author="Ricardo Zelenovsky" w:date="2021-11-03T21:26:00Z">
        <w:r w:rsidDel="00CD4397">
          <w:delText xml:space="preserve">de ângulos corretos </w:delText>
        </w:r>
      </w:del>
      <w:r>
        <w:t xml:space="preserve">é necessário que nenhuma interferência ocorra ao sinal que </w:t>
      </w:r>
      <w:r w:rsidR="00B77BAC">
        <w:t>é emitido</w:t>
      </w:r>
      <w:r>
        <w:t xml:space="preserve"> da fonte sonora.</w:t>
      </w:r>
      <w:r w:rsidR="00644D21">
        <w:t xml:space="preserve"> Por exemplo, no início dos ensaios tanto o MSP430 com os microfones </w:t>
      </w:r>
      <w:del w:id="1037" w:author="Ricardo Zelenovsky" w:date="2021-11-03T21:26:00Z">
        <w:r w:rsidR="00644D21" w:rsidDel="00CD4397">
          <w:delText xml:space="preserve">quando </w:delText>
        </w:r>
      </w:del>
      <w:ins w:id="1038" w:author="Ricardo Zelenovsky" w:date="2021-11-03T21:26:00Z">
        <w:r w:rsidR="00CD4397">
          <w:t>e</w:t>
        </w:r>
        <w:r w:rsidR="00CD4397">
          <w:t xml:space="preserve"> </w:t>
        </w:r>
      </w:ins>
      <w:r w:rsidR="00644D21">
        <w:t xml:space="preserve">a fonte sonora </w:t>
      </w:r>
      <w:del w:id="1039" w:author="Ricardo Zelenovsky" w:date="2021-11-03T21:26:00Z">
        <w:r w:rsidR="00644D21" w:rsidDel="00CD4397">
          <w:delText xml:space="preserve">foram </w:delText>
        </w:r>
      </w:del>
      <w:r w:rsidR="00644D21">
        <w:t>colocados em cima de um</w:t>
      </w:r>
      <w:r w:rsidR="004D16E6">
        <w:t>a</w:t>
      </w:r>
      <w:r w:rsidR="00644D21">
        <w:t xml:space="preserve"> mesa</w:t>
      </w:r>
      <w:r w:rsidR="004D16E6">
        <w:t xml:space="preserve">, </w:t>
      </w:r>
      <w:ins w:id="1040" w:author="Ricardo Zelenovsky" w:date="2021-11-03T21:27:00Z">
        <w:r w:rsidR="00CD4397">
          <w:t xml:space="preserve">levava a </w:t>
        </w:r>
      </w:ins>
      <w:del w:id="1041" w:author="Ricardo Zelenovsky" w:date="2021-11-03T21:27:00Z">
        <w:r w:rsidR="004D16E6" w:rsidDel="00CD4397">
          <w:delText xml:space="preserve">resultava em vários </w:delText>
        </w:r>
      </w:del>
      <w:ins w:id="1042" w:author="Ricardo Zelenovsky" w:date="2021-11-03T21:27:00Z">
        <w:r w:rsidR="00CD4397">
          <w:t xml:space="preserve">vários </w:t>
        </w:r>
      </w:ins>
      <w:r w:rsidR="004D16E6">
        <w:t xml:space="preserve">resultados </w:t>
      </w:r>
      <w:ins w:id="1043" w:author="Ricardo Zelenovsky" w:date="2021-11-03T21:27:00Z">
        <w:r w:rsidR="00CD4397">
          <w:t xml:space="preserve">totalmente </w:t>
        </w:r>
      </w:ins>
      <w:r w:rsidR="004D16E6">
        <w:t xml:space="preserve">que </w:t>
      </w:r>
      <w:ins w:id="1044" w:author="Ricardo Zelenovsky" w:date="2021-11-03T21:27:00Z">
        <w:r w:rsidR="00CD4397">
          <w:t xml:space="preserve">errados, que </w:t>
        </w:r>
      </w:ins>
      <w:r w:rsidR="004D16E6">
        <w:t>não faziam sentido</w:t>
      </w:r>
      <w:ins w:id="1045" w:author="Ricardo Zelenovsky" w:date="2021-11-03T21:27:00Z">
        <w:r w:rsidR="00CD4397">
          <w:t>.</w:t>
        </w:r>
      </w:ins>
      <w:ins w:id="1046" w:author="Ricardo Zelenovsky" w:date="2021-11-03T21:28:00Z">
        <w:r w:rsidR="00CD4397">
          <w:t xml:space="preserve"> A realização de mais alguns ensaios indicou que </w:t>
        </w:r>
      </w:ins>
      <w:del w:id="1047" w:author="Ricardo Zelenovsky" w:date="2021-11-03T21:28:00Z">
        <w:r w:rsidR="004D16E6" w:rsidDel="00CD4397">
          <w:delText xml:space="preserve"> e </w:delText>
        </w:r>
      </w:del>
      <w:r w:rsidR="004D16E6">
        <w:t xml:space="preserve">isso acontecia por causa da interferência </w:t>
      </w:r>
      <w:ins w:id="1048" w:author="Ricardo Zelenovsky" w:date="2021-11-03T21:28:00Z">
        <w:r w:rsidR="00CD4397">
          <w:t xml:space="preserve">nas </w:t>
        </w:r>
      </w:ins>
      <w:del w:id="1049" w:author="Ricardo Zelenovsky" w:date="2021-11-03T21:28:00Z">
        <w:r w:rsidR="004D16E6" w:rsidDel="00CD4397">
          <w:delText xml:space="preserve">de </w:delText>
        </w:r>
      </w:del>
      <w:r w:rsidR="004D16E6">
        <w:t>onda</w:t>
      </w:r>
      <w:ins w:id="1050" w:author="Ricardo Zelenovsky" w:date="2021-11-03T21:28:00Z">
        <w:r w:rsidR="00CD4397">
          <w:t>s</w:t>
        </w:r>
      </w:ins>
      <w:r w:rsidR="004D16E6">
        <w:t>, seja sela construtiva ou destrutiva</w:t>
      </w:r>
      <w:ins w:id="1051" w:author="Ricardo Zelenovsky" w:date="2021-11-03T21:28:00Z">
        <w:r w:rsidR="00CD4397">
          <w:t>, gerado principalmente por reflexão sobre a mesa e ecos</w:t>
        </w:r>
      </w:ins>
      <w:r w:rsidR="004D16E6">
        <w:t>.</w:t>
      </w:r>
    </w:p>
    <w:p w14:paraId="0897E939" w14:textId="7733AB2F" w:rsidR="004D16E6" w:rsidRDefault="004D16E6" w:rsidP="004B6423">
      <w:pPr>
        <w:pStyle w:val="Texto-ABNT"/>
      </w:pPr>
      <w:r>
        <w:tab/>
        <w:t xml:space="preserve">Dito isso, foi modificado a forma como </w:t>
      </w:r>
      <w:del w:id="1052" w:author="Ricardo Zelenovsky" w:date="2021-11-03T21:28:00Z">
        <w:r w:rsidDel="00CD4397">
          <w:delText xml:space="preserve">foi </w:delText>
        </w:r>
      </w:del>
      <w:ins w:id="1053" w:author="Ricardo Zelenovsky" w:date="2021-11-03T21:28:00Z">
        <w:r w:rsidR="00CD4397">
          <w:t>foram</w:t>
        </w:r>
        <w:r w:rsidR="00CD4397">
          <w:t xml:space="preserve"> </w:t>
        </w:r>
      </w:ins>
      <w:r>
        <w:t>feit</w:t>
      </w:r>
      <w:ins w:id="1054" w:author="Ricardo Zelenovsky" w:date="2021-11-03T21:28:00Z">
        <w:r w:rsidR="00CD4397">
          <w:t>os</w:t>
        </w:r>
      </w:ins>
      <w:del w:id="1055" w:author="Ricardo Zelenovsky" w:date="2021-11-03T21:28:00Z">
        <w:r w:rsidDel="00CD4397">
          <w:delText>a</w:delText>
        </w:r>
      </w:del>
      <w:r>
        <w:t xml:space="preserve"> os ensaios. A fonte sonora ficou em uma mesa e o MSP430 com os microfones ficaram em uma outra mesa, sem ter nada por perto entre os dois. Essas mesas estavam niveladas para evitar qualquer tipo de interferência que o sinal poderia sofrer.</w:t>
      </w:r>
    </w:p>
    <w:p w14:paraId="4E871ADC" w14:textId="468BB424" w:rsidR="00C01BD4" w:rsidRDefault="00BF09C3" w:rsidP="004B6423">
      <w:pPr>
        <w:pStyle w:val="Texto-ABNT"/>
      </w:pPr>
      <w:r>
        <w:tab/>
        <w:t xml:space="preserve">Os ensaios de ângulo -55°/55° e -60°/60° foram difíceis de serem executados. Tendo </w:t>
      </w:r>
      <w:r w:rsidR="00663BAE">
        <w:t xml:space="preserve">que a posição que a fonte sonora fica é </w:t>
      </w:r>
      <w:ins w:id="1056" w:author="Ricardo Zelenovsky" w:date="2021-11-03T21:29:00Z">
        <w:r w:rsidR="00CD4397">
          <w:t xml:space="preserve">muito </w:t>
        </w:r>
      </w:ins>
      <w:r w:rsidR="00663BAE">
        <w:t xml:space="preserve">perto de um microfone e </w:t>
      </w:r>
      <w:ins w:id="1057" w:author="Ricardo Zelenovsky" w:date="2021-11-03T21:29:00Z">
        <w:r w:rsidR="00CD4397">
          <w:t xml:space="preserve">muito </w:t>
        </w:r>
      </w:ins>
      <w:r w:rsidR="00663BAE">
        <w:t>longe do outro microfone</w:t>
      </w:r>
      <w:r w:rsidR="00606FF1">
        <w:t xml:space="preserve">, nisso tive que ir testando intensidade do sinal sonoro e distância da fonte sonora ao centro dos microfones. Para um sinal de intensidade sonora alta e nessa condição de posição, o microfone mais perto recebia o sinal e fazia com que </w:t>
      </w:r>
      <w:ins w:id="1058" w:author="Ricardo Zelenovsky" w:date="2021-11-03T21:29:00Z">
        <w:r w:rsidR="00CD4397">
          <w:t xml:space="preserve">seu </w:t>
        </w:r>
      </w:ins>
      <w:r w:rsidR="00606FF1">
        <w:t>o amplificador</w:t>
      </w:r>
      <w:del w:id="1059" w:author="Ricardo Zelenovsky" w:date="2021-11-03T21:29:00Z">
        <w:r w:rsidR="00606FF1" w:rsidDel="00CD4397">
          <w:delText xml:space="preserve"> presente no seu circuito</w:delText>
        </w:r>
      </w:del>
      <w:r w:rsidR="00606FF1">
        <w:t xml:space="preserve">, entrasse na região de saturação, </w:t>
      </w:r>
      <w:r w:rsidR="00BD33F9">
        <w:t>prejudicando na conversão analógico-digital. Para um</w:t>
      </w:r>
      <w:r w:rsidR="00C01BD4">
        <w:t>a</w:t>
      </w:r>
      <w:r w:rsidR="00BD33F9">
        <w:t xml:space="preserve"> intensidade do sinal sonor</w:t>
      </w:r>
      <w:r w:rsidR="00C01BD4">
        <w:t>a</w:t>
      </w:r>
      <w:r w:rsidR="00BD33F9">
        <w:t xml:space="preserve"> razoável, o microfone mais perto da fonte sonora</w:t>
      </w:r>
      <w:r w:rsidR="00C01BD4">
        <w:t xml:space="preserve"> funciona adequadamente, mas o microfone </w:t>
      </w:r>
      <w:r w:rsidR="00C01BD4">
        <w:lastRenderedPageBreak/>
        <w:t xml:space="preserve">mais </w:t>
      </w:r>
      <w:del w:id="1060" w:author="Ricardo Zelenovsky" w:date="2021-11-03T21:30:00Z">
        <w:r w:rsidR="00C01BD4" w:rsidDel="00CD4397">
          <w:delText xml:space="preserve">longe </w:delText>
        </w:r>
      </w:del>
      <w:ins w:id="1061" w:author="Ricardo Zelenovsky" w:date="2021-11-03T21:30:00Z">
        <w:r w:rsidR="00CD4397">
          <w:t>distante</w:t>
        </w:r>
        <w:r w:rsidR="00CD4397">
          <w:t xml:space="preserve"> </w:t>
        </w:r>
      </w:ins>
      <w:r w:rsidR="00C01BD4">
        <w:t>da fonte sonora, não entregava um sinal adequado com uma envoltória de onda senoidal. Diante disso, tive que encontrar uma relação entre distância e intensidade sonora para que o sistema entregasse um valor de ângulo mais correto.</w:t>
      </w:r>
    </w:p>
    <w:p w14:paraId="1273D487" w14:textId="7A2130C8" w:rsidR="00C01BD4" w:rsidRDefault="003209FF" w:rsidP="00C01BD4">
      <w:pPr>
        <w:pStyle w:val="Ttulo2"/>
      </w:pPr>
      <w:bookmarkStart w:id="1062" w:name="_Toc86757963"/>
      <w:r>
        <w:t>Avaliação</w:t>
      </w:r>
      <w:r w:rsidR="00C01BD4">
        <w:t xml:space="preserve"> dos resultados obtidos</w:t>
      </w:r>
      <w:bookmarkEnd w:id="1062"/>
    </w:p>
    <w:p w14:paraId="0E4EDC5F" w14:textId="63DDA417" w:rsidR="00C01BD4" w:rsidRDefault="005937DE" w:rsidP="005937DE">
      <w:pPr>
        <w:pStyle w:val="Texto-ABNT"/>
      </w:pPr>
      <w:r>
        <w:tab/>
      </w:r>
      <w:r w:rsidRPr="005937DE">
        <w:t xml:space="preserve">Para a </w:t>
      </w:r>
      <w:r w:rsidR="003209FF">
        <w:t>avaliação</w:t>
      </w:r>
      <w:r w:rsidRPr="005937DE">
        <w:t xml:space="preserve"> dos resultados obtidos, </w:t>
      </w:r>
      <w:r w:rsidR="00794A91">
        <w:t xml:space="preserve">é importante explicar como de fato acontece a conversão analógico digital dos sinais captados pelos microfones. Como foi dito em </w:t>
      </w:r>
      <w:r w:rsidR="00794A91">
        <w:fldChar w:fldCharType="begin"/>
      </w:r>
      <w:r w:rsidR="00794A91">
        <w:instrText xml:space="preserve"> REF _Ref85720369 \n \h </w:instrText>
      </w:r>
      <w:r w:rsidR="00794A91">
        <w:fldChar w:fldCharType="separate"/>
      </w:r>
      <w:r w:rsidR="00BC390A">
        <w:t>4.2</w:t>
      </w:r>
      <w:r w:rsidR="00794A91">
        <w:fldChar w:fldCharType="end"/>
      </w:r>
      <w:r w:rsidR="00794A91">
        <w:t xml:space="preserve">, a taxa de conversão é de 50 kHz para o ADC do MSP430. Pela forma como funciona o ADC, a conversão de cada microfone não acontece ao mesmo tempo, mas sim de modo </w:t>
      </w:r>
      <w:r w:rsidR="009A335B">
        <w:t xml:space="preserve">intercalado, um seguido do outro, por isso a taxa de amostragem de cada microfone fica a metade da taxa de conversão do </w:t>
      </w:r>
      <w:r w:rsidR="000B1BE2">
        <w:t>conversor. Assim, o tempo entre uma conversão</w:t>
      </w:r>
      <w:r w:rsidR="007078DF">
        <w:t xml:space="preserve"> </w:t>
      </w:r>
      <w:r w:rsidR="004336F4">
        <w:t>de um microfone para o outro</w:t>
      </w:r>
      <w:r w:rsidR="000B1BE2">
        <w:t xml:space="preserve"> é de 0,02 </w:t>
      </w:r>
      <w:proofErr w:type="spellStart"/>
      <w:r w:rsidR="000B1BE2">
        <w:t>ms</w:t>
      </w:r>
      <w:proofErr w:type="spellEnd"/>
      <w:ins w:id="1063" w:author="Ricardo Zelenovsky" w:date="2021-11-03T21:30:00Z">
        <w:r w:rsidR="00BD1E33">
          <w:t xml:space="preserve">, o que já é um atraso introduzido pela amostragem, mas que </w:t>
        </w:r>
      </w:ins>
      <w:ins w:id="1064" w:author="Ricardo Zelenovsky" w:date="2021-11-03T21:31:00Z">
        <w:r w:rsidR="00BD1E33">
          <w:t>tem sido ignorado sem grandes prejuízos</w:t>
        </w:r>
      </w:ins>
      <w:r w:rsidR="000B1BE2">
        <w:t>.</w:t>
      </w:r>
    </w:p>
    <w:p w14:paraId="31F0C4DA" w14:textId="6C8B440B" w:rsidR="000B1BE2" w:rsidRDefault="000B1BE2" w:rsidP="005937DE">
      <w:pPr>
        <w:pStyle w:val="Texto-ABNT"/>
      </w:pPr>
      <w:r>
        <w:tab/>
        <w:t xml:space="preserve">Para essa </w:t>
      </w:r>
      <w:r w:rsidR="003209FF">
        <w:t>avaliação</w:t>
      </w:r>
      <w:r>
        <w:t xml:space="preserve"> foram feitas duas análises, a primeira para a resposta o mais perto do valor correto e a segunda para um valor de resposta aceitando variações de 1 de defasagem para cima ou para baixo</w:t>
      </w:r>
      <w:r w:rsidR="00F0791D">
        <w:t>, pelo fato dito no parágrafo anterior</w:t>
      </w:r>
      <w:r>
        <w:t xml:space="preserve">. </w:t>
      </w:r>
      <w:ins w:id="1065" w:author="Ricardo Zelenovsky" w:date="2021-11-03T21:31:00Z">
        <w:r w:rsidR="00BD1E33">
          <w:t xml:space="preserve">Por exemplo, para o </w:t>
        </w:r>
      </w:ins>
      <w:ins w:id="1066" w:author="Ricardo Zelenovsky" w:date="2021-11-03T21:32:00Z">
        <w:r w:rsidR="00BD1E33">
          <w:t xml:space="preserve">caso de </w:t>
        </w:r>
      </w:ins>
      <w:ins w:id="1067" w:author="Ricardo Zelenovsky" w:date="2021-11-03T21:34:00Z">
        <w:r w:rsidR="00BD1E33">
          <w:t>30</w:t>
        </w:r>
      </w:ins>
      <w:ins w:id="1068" w:author="Ricardo Zelenovsky" w:date="2021-11-03T21:32:00Z">
        <w:r w:rsidR="00BD1E33">
          <w:t xml:space="preserve"> graus, aceita-se como correto os valores 2</w:t>
        </w:r>
      </w:ins>
      <w:ins w:id="1069" w:author="Ricardo Zelenovsky" w:date="2021-11-03T21:34:00Z">
        <w:r w:rsidR="00BD1E33">
          <w:t>7</w:t>
        </w:r>
      </w:ins>
      <w:ins w:id="1070" w:author="Ricardo Zelenovsky" w:date="2021-11-03T21:32:00Z">
        <w:r w:rsidR="00BD1E33">
          <w:t xml:space="preserve"> e 33 g</w:t>
        </w:r>
      </w:ins>
      <w:ins w:id="1071" w:author="Ricardo Zelenovsky" w:date="2021-11-03T21:33:00Z">
        <w:r w:rsidR="00BD1E33">
          <w:t>raus</w:t>
        </w:r>
      </w:ins>
      <w:ins w:id="1072" w:author="Ricardo Zelenovsky" w:date="2021-11-03T21:32:00Z">
        <w:r w:rsidR="00BD1E33">
          <w:t xml:space="preserve">. </w:t>
        </w:r>
      </w:ins>
      <w:ins w:id="1073" w:author="Ricardo Zelenovsky" w:date="2021-11-03T21:33:00Z">
        <w:r w:rsidR="00BD1E33">
          <w:t>Isto se justifica porque o sistema de estimação, por ser discreto, não é capaz de estimar a direção de 30 graus, e por isso oscila entre os dois valores mais próximo</w:t>
        </w:r>
      </w:ins>
      <w:ins w:id="1074" w:author="Ricardo Zelenovsky" w:date="2021-11-03T21:34:00Z">
        <w:r w:rsidR="00BD1E33">
          <w:t xml:space="preserve">s que são 27 e 33 graus. </w:t>
        </w:r>
      </w:ins>
      <w:r w:rsidR="00255E6A">
        <w:t>Em cada análise,</w:t>
      </w:r>
      <w:r w:rsidR="000A1091">
        <w:t xml:space="preserve"> será divido em ângulos que tive ou não dificuldade para adquirir que foram os casos acima de 55°.</w:t>
      </w:r>
    </w:p>
    <w:p w14:paraId="3FE72925" w14:textId="205F737D" w:rsidR="000B1BE2" w:rsidRDefault="000B1BE2" w:rsidP="005937DE">
      <w:pPr>
        <w:pStyle w:val="Texto-ABNT"/>
      </w:pPr>
      <w:r>
        <w:tab/>
        <w:t xml:space="preserve">Ao todo, foram feitas </w:t>
      </w:r>
      <w:r>
        <w:tab/>
      </w:r>
      <w:r w:rsidR="000A1091">
        <w:t>720 aquisições. Para os ângulos que não tive dificuldade, foram 600 aquisições e os ângulos com dificuldade foram 120 aquisições</w:t>
      </w:r>
      <w:r w:rsidR="007F5B69">
        <w:t>.</w:t>
      </w:r>
      <w:r w:rsidR="003209FF">
        <w:t xml:space="preserve"> Todos os dados estão salvos em um arquivo Excel</w:t>
      </w:r>
      <w:r w:rsidR="003209FF">
        <w:rPr>
          <w:rStyle w:val="Refdenotaderodap"/>
        </w:rPr>
        <w:footnoteReference w:id="11"/>
      </w:r>
      <w:r w:rsidR="003209FF">
        <w:t>.</w:t>
      </w:r>
    </w:p>
    <w:p w14:paraId="1A772F9D" w14:textId="04E76B08" w:rsidR="00255E6A" w:rsidRDefault="003209FF" w:rsidP="005937DE">
      <w:pPr>
        <w:pStyle w:val="Texto-ABNT"/>
      </w:pPr>
      <w:r>
        <w:tab/>
        <w:t xml:space="preserve"> </w:t>
      </w:r>
    </w:p>
    <w:p w14:paraId="40CA102B" w14:textId="1F7D06B6" w:rsidR="00255E6A" w:rsidRDefault="007F5B69" w:rsidP="005937DE">
      <w:pPr>
        <w:pStyle w:val="Texto-ABNT"/>
      </w:pPr>
      <w:r>
        <w:tab/>
      </w:r>
    </w:p>
    <w:p w14:paraId="3679A6CC" w14:textId="0734B0DA" w:rsidR="00255E6A" w:rsidRDefault="00255E6A" w:rsidP="00255E6A">
      <w:pPr>
        <w:pStyle w:val="EstiloLegenda-ABNT"/>
      </w:pPr>
      <w:bookmarkStart w:id="1075" w:name="_Ref85723731"/>
      <w:bookmarkStart w:id="1076" w:name="_Toc86757855"/>
      <w:r>
        <w:t xml:space="preserve">Quadro </w:t>
      </w:r>
      <w:fldSimple w:instr=" STYLEREF 1 \s ">
        <w:r w:rsidR="00BC390A">
          <w:rPr>
            <w:noProof/>
          </w:rPr>
          <w:t>6</w:t>
        </w:r>
      </w:fldSimple>
      <w:r>
        <w:t>.</w:t>
      </w:r>
      <w:fldSimple w:instr=" SEQ Quadro \* ARABIC \s 1 ">
        <w:r w:rsidR="00BC390A">
          <w:rPr>
            <w:noProof/>
          </w:rPr>
          <w:t>1</w:t>
        </w:r>
      </w:fldSimple>
      <w:bookmarkEnd w:id="1075"/>
      <w:r>
        <w:t>: Primeira análise</w:t>
      </w:r>
      <w:bookmarkEnd w:id="1076"/>
    </w:p>
    <w:tbl>
      <w:tblPr>
        <w:tblW w:w="5220" w:type="dxa"/>
        <w:jc w:val="center"/>
        <w:tblCellMar>
          <w:left w:w="70" w:type="dxa"/>
          <w:right w:w="70" w:type="dxa"/>
        </w:tblCellMar>
        <w:tblLook w:val="04A0" w:firstRow="1" w:lastRow="0" w:firstColumn="1" w:lastColumn="0" w:noHBand="0" w:noVBand="1"/>
      </w:tblPr>
      <w:tblGrid>
        <w:gridCol w:w="1746"/>
        <w:gridCol w:w="1814"/>
        <w:gridCol w:w="1660"/>
      </w:tblGrid>
      <w:tr w:rsidR="00255E6A" w:rsidRPr="00255E6A" w14:paraId="248DD79B" w14:textId="77777777" w:rsidTr="003209FF">
        <w:trPr>
          <w:trHeight w:val="300"/>
          <w:jc w:val="center"/>
        </w:trPr>
        <w:tc>
          <w:tcPr>
            <w:tcW w:w="3560" w:type="dxa"/>
            <w:gridSpan w:val="2"/>
            <w:tcBorders>
              <w:top w:val="single" w:sz="4" w:space="0" w:color="auto"/>
              <w:left w:val="single" w:sz="4" w:space="0" w:color="auto"/>
              <w:bottom w:val="nil"/>
              <w:right w:val="single" w:sz="4" w:space="0" w:color="auto"/>
            </w:tcBorders>
            <w:shd w:val="clear" w:color="000000" w:fill="AEAAAA"/>
            <w:noWrap/>
            <w:vAlign w:val="center"/>
            <w:hideMark/>
          </w:tcPr>
          <w:p w14:paraId="22DB1ED6" w14:textId="696A560D" w:rsidR="00255E6A" w:rsidRPr="00255E6A" w:rsidRDefault="00255E6A" w:rsidP="003209FF">
            <w:pPr>
              <w:spacing w:after="0" w:line="240" w:lineRule="auto"/>
              <w:jc w:val="center"/>
              <w:rPr>
                <w:rFonts w:ascii="Calibri" w:eastAsia="Times New Roman" w:hAnsi="Calibri" w:cs="Calibri"/>
                <w:color w:val="000000"/>
                <w:lang w:eastAsia="pt-BR"/>
              </w:rPr>
            </w:pPr>
            <w:r w:rsidRPr="00255E6A">
              <w:rPr>
                <w:rFonts w:ascii="Calibri" w:eastAsia="Times New Roman" w:hAnsi="Calibri" w:cs="Calibri"/>
                <w:color w:val="000000"/>
                <w:lang w:eastAsia="pt-BR"/>
              </w:rPr>
              <w:t>P</w:t>
            </w:r>
            <w:r>
              <w:rPr>
                <w:rFonts w:ascii="Calibri" w:eastAsia="Times New Roman" w:hAnsi="Calibri" w:cs="Calibri"/>
                <w:color w:val="000000"/>
                <w:lang w:eastAsia="pt-BR"/>
              </w:rPr>
              <w:t>r</w:t>
            </w:r>
            <w:r w:rsidRPr="00255E6A">
              <w:rPr>
                <w:rFonts w:ascii="Calibri" w:eastAsia="Times New Roman" w:hAnsi="Calibri" w:cs="Calibri"/>
                <w:color w:val="000000"/>
                <w:lang w:eastAsia="pt-BR"/>
              </w:rPr>
              <w:t>imeira Análise</w:t>
            </w:r>
          </w:p>
        </w:tc>
        <w:tc>
          <w:tcPr>
            <w:tcW w:w="1660" w:type="dxa"/>
            <w:tcBorders>
              <w:top w:val="nil"/>
              <w:left w:val="nil"/>
              <w:bottom w:val="nil"/>
              <w:right w:val="nil"/>
            </w:tcBorders>
            <w:shd w:val="clear" w:color="auto" w:fill="auto"/>
            <w:noWrap/>
            <w:vAlign w:val="center"/>
            <w:hideMark/>
          </w:tcPr>
          <w:p w14:paraId="4B3AA9B8" w14:textId="77777777" w:rsidR="00255E6A" w:rsidRPr="00255E6A" w:rsidRDefault="00255E6A" w:rsidP="003209FF">
            <w:pPr>
              <w:spacing w:after="0" w:line="240" w:lineRule="auto"/>
              <w:jc w:val="center"/>
              <w:rPr>
                <w:rFonts w:ascii="Calibri" w:eastAsia="Times New Roman" w:hAnsi="Calibri" w:cs="Calibri"/>
                <w:color w:val="000000"/>
                <w:lang w:eastAsia="pt-BR"/>
              </w:rPr>
            </w:pPr>
          </w:p>
        </w:tc>
      </w:tr>
      <w:tr w:rsidR="00255E6A" w:rsidRPr="00255E6A" w14:paraId="087C5DB9" w14:textId="77777777" w:rsidTr="003209FF">
        <w:trPr>
          <w:trHeight w:val="300"/>
          <w:jc w:val="center"/>
        </w:trPr>
        <w:tc>
          <w:tcPr>
            <w:tcW w:w="1746" w:type="dxa"/>
            <w:tcBorders>
              <w:top w:val="single" w:sz="4" w:space="0" w:color="auto"/>
              <w:left w:val="single" w:sz="4" w:space="0" w:color="auto"/>
              <w:bottom w:val="single" w:sz="4" w:space="0" w:color="auto"/>
              <w:right w:val="single" w:sz="4" w:space="0" w:color="auto"/>
            </w:tcBorders>
            <w:shd w:val="clear" w:color="000000" w:fill="D0CECE"/>
            <w:noWrap/>
            <w:vAlign w:val="center"/>
            <w:hideMark/>
          </w:tcPr>
          <w:p w14:paraId="70950E07" w14:textId="77777777" w:rsidR="00255E6A" w:rsidRPr="00255E6A" w:rsidRDefault="00255E6A" w:rsidP="003209FF">
            <w:pPr>
              <w:spacing w:after="0" w:line="240" w:lineRule="auto"/>
              <w:jc w:val="center"/>
              <w:rPr>
                <w:rFonts w:ascii="Calibri" w:eastAsia="Times New Roman" w:hAnsi="Calibri" w:cs="Calibri"/>
                <w:color w:val="000000"/>
                <w:lang w:eastAsia="pt-BR"/>
              </w:rPr>
            </w:pPr>
            <w:r w:rsidRPr="00255E6A">
              <w:rPr>
                <w:rFonts w:ascii="Calibri" w:eastAsia="Times New Roman" w:hAnsi="Calibri" w:cs="Calibri"/>
                <w:color w:val="000000"/>
                <w:lang w:eastAsia="pt-BR"/>
              </w:rPr>
              <w:t>Sem 55°/60°</w:t>
            </w:r>
          </w:p>
        </w:tc>
        <w:tc>
          <w:tcPr>
            <w:tcW w:w="1814" w:type="dxa"/>
            <w:tcBorders>
              <w:top w:val="single" w:sz="4" w:space="0" w:color="auto"/>
              <w:left w:val="nil"/>
              <w:bottom w:val="single" w:sz="4" w:space="0" w:color="auto"/>
              <w:right w:val="single" w:sz="4" w:space="0" w:color="auto"/>
            </w:tcBorders>
            <w:shd w:val="clear" w:color="000000" w:fill="D0CECE"/>
            <w:noWrap/>
            <w:vAlign w:val="center"/>
            <w:hideMark/>
          </w:tcPr>
          <w:p w14:paraId="21480FA4" w14:textId="77777777" w:rsidR="00255E6A" w:rsidRPr="00255E6A" w:rsidRDefault="00255E6A" w:rsidP="003209FF">
            <w:pPr>
              <w:spacing w:after="0" w:line="240" w:lineRule="auto"/>
              <w:jc w:val="center"/>
              <w:rPr>
                <w:rFonts w:ascii="Calibri" w:eastAsia="Times New Roman" w:hAnsi="Calibri" w:cs="Calibri"/>
                <w:color w:val="000000"/>
                <w:lang w:eastAsia="pt-BR"/>
              </w:rPr>
            </w:pPr>
            <w:r w:rsidRPr="00255E6A">
              <w:rPr>
                <w:rFonts w:ascii="Calibri" w:eastAsia="Times New Roman" w:hAnsi="Calibri" w:cs="Calibri"/>
                <w:color w:val="000000"/>
                <w:lang w:eastAsia="pt-BR"/>
              </w:rPr>
              <w:t>Valor correto</w:t>
            </w:r>
          </w:p>
        </w:tc>
        <w:tc>
          <w:tcPr>
            <w:tcW w:w="1660" w:type="dxa"/>
            <w:tcBorders>
              <w:top w:val="single" w:sz="4" w:space="0" w:color="auto"/>
              <w:left w:val="nil"/>
              <w:bottom w:val="single" w:sz="4" w:space="0" w:color="auto"/>
              <w:right w:val="single" w:sz="4" w:space="0" w:color="auto"/>
            </w:tcBorders>
            <w:shd w:val="clear" w:color="auto" w:fill="auto"/>
            <w:noWrap/>
            <w:vAlign w:val="center"/>
            <w:hideMark/>
          </w:tcPr>
          <w:p w14:paraId="648CCC09" w14:textId="77777777" w:rsidR="00255E6A" w:rsidRPr="00255E6A" w:rsidRDefault="00255E6A" w:rsidP="003209FF">
            <w:pPr>
              <w:spacing w:after="0" w:line="240" w:lineRule="auto"/>
              <w:jc w:val="center"/>
              <w:rPr>
                <w:rFonts w:ascii="Calibri" w:eastAsia="Times New Roman" w:hAnsi="Calibri" w:cs="Calibri"/>
                <w:color w:val="000000"/>
                <w:lang w:eastAsia="pt-BR"/>
              </w:rPr>
            </w:pPr>
            <w:r w:rsidRPr="00255E6A">
              <w:rPr>
                <w:rFonts w:ascii="Calibri" w:eastAsia="Times New Roman" w:hAnsi="Calibri" w:cs="Calibri"/>
                <w:color w:val="000000"/>
                <w:lang w:eastAsia="pt-BR"/>
              </w:rPr>
              <w:t>0,768333333</w:t>
            </w:r>
          </w:p>
        </w:tc>
      </w:tr>
      <w:tr w:rsidR="00255E6A" w:rsidRPr="00255E6A" w14:paraId="2FA93583" w14:textId="77777777" w:rsidTr="003209FF">
        <w:trPr>
          <w:trHeight w:val="300"/>
          <w:jc w:val="center"/>
        </w:trPr>
        <w:tc>
          <w:tcPr>
            <w:tcW w:w="1746" w:type="dxa"/>
            <w:tcBorders>
              <w:top w:val="nil"/>
              <w:left w:val="single" w:sz="4" w:space="0" w:color="auto"/>
              <w:bottom w:val="single" w:sz="4" w:space="0" w:color="auto"/>
              <w:right w:val="single" w:sz="4" w:space="0" w:color="auto"/>
            </w:tcBorders>
            <w:shd w:val="clear" w:color="000000" w:fill="D0CECE"/>
            <w:noWrap/>
            <w:vAlign w:val="center"/>
            <w:hideMark/>
          </w:tcPr>
          <w:p w14:paraId="26243DA1" w14:textId="77777777" w:rsidR="00255E6A" w:rsidRPr="00255E6A" w:rsidRDefault="00255E6A" w:rsidP="003209FF">
            <w:pPr>
              <w:spacing w:after="0" w:line="240" w:lineRule="auto"/>
              <w:jc w:val="center"/>
              <w:rPr>
                <w:rFonts w:ascii="Calibri" w:eastAsia="Times New Roman" w:hAnsi="Calibri" w:cs="Calibri"/>
                <w:color w:val="000000"/>
                <w:lang w:eastAsia="pt-BR"/>
              </w:rPr>
            </w:pPr>
            <w:r w:rsidRPr="00255E6A">
              <w:rPr>
                <w:rFonts w:ascii="Calibri" w:eastAsia="Times New Roman" w:hAnsi="Calibri" w:cs="Calibri"/>
                <w:color w:val="000000"/>
                <w:lang w:eastAsia="pt-BR"/>
              </w:rPr>
              <w:t>Com 55°/60°</w:t>
            </w:r>
          </w:p>
        </w:tc>
        <w:tc>
          <w:tcPr>
            <w:tcW w:w="1814" w:type="dxa"/>
            <w:tcBorders>
              <w:top w:val="nil"/>
              <w:left w:val="nil"/>
              <w:bottom w:val="single" w:sz="4" w:space="0" w:color="auto"/>
              <w:right w:val="single" w:sz="4" w:space="0" w:color="auto"/>
            </w:tcBorders>
            <w:shd w:val="clear" w:color="000000" w:fill="D0CECE"/>
            <w:noWrap/>
            <w:vAlign w:val="center"/>
            <w:hideMark/>
          </w:tcPr>
          <w:p w14:paraId="575CFE89" w14:textId="77777777" w:rsidR="00255E6A" w:rsidRPr="00255E6A" w:rsidRDefault="00255E6A" w:rsidP="003209FF">
            <w:pPr>
              <w:spacing w:after="0" w:line="240" w:lineRule="auto"/>
              <w:jc w:val="center"/>
              <w:rPr>
                <w:rFonts w:ascii="Calibri" w:eastAsia="Times New Roman" w:hAnsi="Calibri" w:cs="Calibri"/>
                <w:color w:val="000000"/>
                <w:lang w:eastAsia="pt-BR"/>
              </w:rPr>
            </w:pPr>
            <w:r w:rsidRPr="00255E6A">
              <w:rPr>
                <w:rFonts w:ascii="Calibri" w:eastAsia="Times New Roman" w:hAnsi="Calibri" w:cs="Calibri"/>
                <w:color w:val="000000"/>
                <w:lang w:eastAsia="pt-BR"/>
              </w:rPr>
              <w:t>Valor correto</w:t>
            </w:r>
          </w:p>
        </w:tc>
        <w:tc>
          <w:tcPr>
            <w:tcW w:w="1660" w:type="dxa"/>
            <w:tcBorders>
              <w:top w:val="nil"/>
              <w:left w:val="nil"/>
              <w:bottom w:val="single" w:sz="4" w:space="0" w:color="auto"/>
              <w:right w:val="single" w:sz="4" w:space="0" w:color="auto"/>
            </w:tcBorders>
            <w:shd w:val="clear" w:color="auto" w:fill="auto"/>
            <w:noWrap/>
            <w:vAlign w:val="center"/>
            <w:hideMark/>
          </w:tcPr>
          <w:p w14:paraId="259DBEB0" w14:textId="77777777" w:rsidR="00255E6A" w:rsidRPr="00255E6A" w:rsidRDefault="00255E6A" w:rsidP="003209FF">
            <w:pPr>
              <w:spacing w:after="0" w:line="240" w:lineRule="auto"/>
              <w:jc w:val="center"/>
              <w:rPr>
                <w:rFonts w:ascii="Calibri" w:eastAsia="Times New Roman" w:hAnsi="Calibri" w:cs="Calibri"/>
                <w:color w:val="000000"/>
                <w:lang w:eastAsia="pt-BR"/>
              </w:rPr>
            </w:pPr>
            <w:r w:rsidRPr="00255E6A">
              <w:rPr>
                <w:rFonts w:ascii="Calibri" w:eastAsia="Times New Roman" w:hAnsi="Calibri" w:cs="Calibri"/>
                <w:color w:val="000000"/>
                <w:lang w:eastAsia="pt-BR"/>
              </w:rPr>
              <w:t>0,690277778</w:t>
            </w:r>
          </w:p>
        </w:tc>
      </w:tr>
    </w:tbl>
    <w:p w14:paraId="079AC4BC" w14:textId="190A7227" w:rsidR="007F5B69" w:rsidRDefault="007F5B69" w:rsidP="005937DE">
      <w:pPr>
        <w:pStyle w:val="Texto-ABNT"/>
      </w:pPr>
      <w:r>
        <w:t xml:space="preserve"> </w:t>
      </w:r>
    </w:p>
    <w:p w14:paraId="599E236E" w14:textId="77777777" w:rsidR="00255E6A" w:rsidRPr="005937DE" w:rsidRDefault="000A1091" w:rsidP="005937DE">
      <w:pPr>
        <w:pStyle w:val="Texto-ABNT"/>
      </w:pPr>
      <w:r>
        <w:lastRenderedPageBreak/>
        <w:tab/>
      </w:r>
      <w:r w:rsidR="00255E6A">
        <w:tab/>
      </w:r>
    </w:p>
    <w:p w14:paraId="000A7C9E" w14:textId="5DA0B7C5" w:rsidR="00255E6A" w:rsidRDefault="00255E6A" w:rsidP="00255E6A">
      <w:pPr>
        <w:pStyle w:val="EstiloLegenda-ABNT"/>
      </w:pPr>
      <w:bookmarkStart w:id="1077" w:name="_Ref85723739"/>
      <w:bookmarkStart w:id="1078" w:name="_Toc86757856"/>
      <w:r>
        <w:t xml:space="preserve">Quadro </w:t>
      </w:r>
      <w:fldSimple w:instr=" STYLEREF 1 \s ">
        <w:r w:rsidR="00BC390A">
          <w:rPr>
            <w:noProof/>
          </w:rPr>
          <w:t>6</w:t>
        </w:r>
      </w:fldSimple>
      <w:r>
        <w:t>.</w:t>
      </w:r>
      <w:fldSimple w:instr=" SEQ Quadro \* ARABIC \s 1 ">
        <w:r w:rsidR="00BC390A">
          <w:rPr>
            <w:noProof/>
          </w:rPr>
          <w:t>2</w:t>
        </w:r>
      </w:fldSimple>
      <w:bookmarkEnd w:id="1077"/>
      <w:r>
        <w:t>: Segunda análise</w:t>
      </w:r>
      <w:bookmarkEnd w:id="1078"/>
    </w:p>
    <w:tbl>
      <w:tblPr>
        <w:tblW w:w="5220" w:type="dxa"/>
        <w:jc w:val="center"/>
        <w:tblCellMar>
          <w:left w:w="70" w:type="dxa"/>
          <w:right w:w="70" w:type="dxa"/>
        </w:tblCellMar>
        <w:tblLook w:val="04A0" w:firstRow="1" w:lastRow="0" w:firstColumn="1" w:lastColumn="0" w:noHBand="0" w:noVBand="1"/>
      </w:tblPr>
      <w:tblGrid>
        <w:gridCol w:w="1400"/>
        <w:gridCol w:w="2160"/>
        <w:gridCol w:w="1660"/>
      </w:tblGrid>
      <w:tr w:rsidR="00255E6A" w:rsidRPr="00255E6A" w14:paraId="46691940" w14:textId="77777777" w:rsidTr="00255E6A">
        <w:trPr>
          <w:trHeight w:val="300"/>
          <w:jc w:val="center"/>
        </w:trPr>
        <w:tc>
          <w:tcPr>
            <w:tcW w:w="3560" w:type="dxa"/>
            <w:gridSpan w:val="2"/>
            <w:tcBorders>
              <w:top w:val="single" w:sz="4" w:space="0" w:color="auto"/>
              <w:left w:val="single" w:sz="4" w:space="0" w:color="auto"/>
              <w:bottom w:val="nil"/>
              <w:right w:val="single" w:sz="4" w:space="0" w:color="auto"/>
            </w:tcBorders>
            <w:shd w:val="clear" w:color="000000" w:fill="AEAAAA"/>
            <w:noWrap/>
            <w:vAlign w:val="center"/>
            <w:hideMark/>
          </w:tcPr>
          <w:p w14:paraId="22C20708" w14:textId="77777777" w:rsidR="00255E6A" w:rsidRPr="00255E6A" w:rsidRDefault="00255E6A" w:rsidP="00255E6A">
            <w:pPr>
              <w:spacing w:after="0" w:line="240" w:lineRule="auto"/>
              <w:jc w:val="center"/>
              <w:rPr>
                <w:rFonts w:ascii="Calibri" w:eastAsia="Times New Roman" w:hAnsi="Calibri" w:cs="Calibri"/>
                <w:color w:val="000000"/>
                <w:lang w:eastAsia="pt-BR"/>
              </w:rPr>
            </w:pPr>
            <w:r w:rsidRPr="00255E6A">
              <w:rPr>
                <w:rFonts w:ascii="Calibri" w:eastAsia="Times New Roman" w:hAnsi="Calibri" w:cs="Calibri"/>
                <w:color w:val="000000"/>
                <w:lang w:eastAsia="pt-BR"/>
              </w:rPr>
              <w:t>Segunda Análise</w:t>
            </w:r>
          </w:p>
        </w:tc>
        <w:tc>
          <w:tcPr>
            <w:tcW w:w="1660" w:type="dxa"/>
            <w:tcBorders>
              <w:top w:val="nil"/>
              <w:left w:val="nil"/>
              <w:bottom w:val="nil"/>
              <w:right w:val="nil"/>
            </w:tcBorders>
            <w:shd w:val="clear" w:color="auto" w:fill="auto"/>
            <w:noWrap/>
            <w:vAlign w:val="center"/>
            <w:hideMark/>
          </w:tcPr>
          <w:p w14:paraId="0894901B" w14:textId="77777777" w:rsidR="00255E6A" w:rsidRPr="00255E6A" w:rsidRDefault="00255E6A" w:rsidP="00255E6A">
            <w:pPr>
              <w:spacing w:after="0" w:line="240" w:lineRule="auto"/>
              <w:jc w:val="center"/>
              <w:rPr>
                <w:rFonts w:ascii="Calibri" w:eastAsia="Times New Roman" w:hAnsi="Calibri" w:cs="Calibri"/>
                <w:color w:val="000000"/>
                <w:lang w:eastAsia="pt-BR"/>
              </w:rPr>
            </w:pPr>
          </w:p>
        </w:tc>
      </w:tr>
      <w:tr w:rsidR="00255E6A" w:rsidRPr="00255E6A" w14:paraId="38700C5F" w14:textId="77777777" w:rsidTr="00255E6A">
        <w:trPr>
          <w:trHeight w:val="300"/>
          <w:jc w:val="center"/>
        </w:trPr>
        <w:tc>
          <w:tcPr>
            <w:tcW w:w="1400" w:type="dxa"/>
            <w:tcBorders>
              <w:top w:val="single" w:sz="4" w:space="0" w:color="auto"/>
              <w:left w:val="single" w:sz="4" w:space="0" w:color="auto"/>
              <w:bottom w:val="single" w:sz="4" w:space="0" w:color="auto"/>
              <w:right w:val="single" w:sz="4" w:space="0" w:color="auto"/>
            </w:tcBorders>
            <w:shd w:val="clear" w:color="000000" w:fill="D0CECE"/>
            <w:noWrap/>
            <w:vAlign w:val="center"/>
            <w:hideMark/>
          </w:tcPr>
          <w:p w14:paraId="48FA83FE" w14:textId="77777777" w:rsidR="00255E6A" w:rsidRPr="00255E6A" w:rsidRDefault="00255E6A" w:rsidP="00255E6A">
            <w:pPr>
              <w:spacing w:after="0" w:line="240" w:lineRule="auto"/>
              <w:jc w:val="center"/>
              <w:rPr>
                <w:rFonts w:ascii="Calibri" w:eastAsia="Times New Roman" w:hAnsi="Calibri" w:cs="Calibri"/>
                <w:color w:val="000000"/>
                <w:lang w:eastAsia="pt-BR"/>
              </w:rPr>
            </w:pPr>
            <w:r w:rsidRPr="00255E6A">
              <w:rPr>
                <w:rFonts w:ascii="Calibri" w:eastAsia="Times New Roman" w:hAnsi="Calibri" w:cs="Calibri"/>
                <w:color w:val="000000"/>
                <w:lang w:eastAsia="pt-BR"/>
              </w:rPr>
              <w:t>Sem 55°/60°</w:t>
            </w:r>
          </w:p>
        </w:tc>
        <w:tc>
          <w:tcPr>
            <w:tcW w:w="2160" w:type="dxa"/>
            <w:tcBorders>
              <w:top w:val="single" w:sz="4" w:space="0" w:color="auto"/>
              <w:left w:val="nil"/>
              <w:bottom w:val="single" w:sz="4" w:space="0" w:color="auto"/>
              <w:right w:val="single" w:sz="4" w:space="0" w:color="auto"/>
            </w:tcBorders>
            <w:shd w:val="clear" w:color="000000" w:fill="D0CECE"/>
            <w:noWrap/>
            <w:vAlign w:val="center"/>
            <w:hideMark/>
          </w:tcPr>
          <w:p w14:paraId="4DA675A6" w14:textId="2934C241" w:rsidR="00255E6A" w:rsidRPr="00255E6A" w:rsidRDefault="00D87FE0" w:rsidP="00255E6A">
            <w:pPr>
              <w:spacing w:after="0" w:line="240" w:lineRule="auto"/>
              <w:jc w:val="center"/>
              <w:rPr>
                <w:rFonts w:ascii="Calibri" w:eastAsia="Times New Roman" w:hAnsi="Calibri" w:cs="Calibri"/>
                <w:color w:val="000000"/>
                <w:lang w:eastAsia="pt-BR"/>
              </w:rPr>
            </w:pPr>
            <w:r>
              <w:rPr>
                <w:rFonts w:ascii="Calibri" w:eastAsia="Times New Roman" w:hAnsi="Calibri" w:cs="Calibri"/>
                <w:color w:val="000000"/>
                <w:lang w:eastAsia="pt-BR"/>
              </w:rPr>
              <w:t>Variação de 1 de defasagem</w:t>
            </w:r>
            <w:r w:rsidR="00255E6A" w:rsidRPr="00255E6A">
              <w:rPr>
                <w:rFonts w:ascii="Calibri" w:eastAsia="Times New Roman" w:hAnsi="Calibri" w:cs="Calibri"/>
                <w:color w:val="000000"/>
                <w:lang w:eastAsia="pt-BR"/>
              </w:rPr>
              <w:t xml:space="preserve"> </w:t>
            </w:r>
          </w:p>
        </w:tc>
        <w:tc>
          <w:tcPr>
            <w:tcW w:w="1660" w:type="dxa"/>
            <w:tcBorders>
              <w:top w:val="single" w:sz="4" w:space="0" w:color="auto"/>
              <w:left w:val="nil"/>
              <w:bottom w:val="single" w:sz="4" w:space="0" w:color="auto"/>
              <w:right w:val="single" w:sz="4" w:space="0" w:color="auto"/>
            </w:tcBorders>
            <w:shd w:val="clear" w:color="auto" w:fill="auto"/>
            <w:noWrap/>
            <w:vAlign w:val="center"/>
            <w:hideMark/>
          </w:tcPr>
          <w:p w14:paraId="05FC3AFF" w14:textId="77777777" w:rsidR="00255E6A" w:rsidRPr="00255E6A" w:rsidRDefault="00255E6A" w:rsidP="00255E6A">
            <w:pPr>
              <w:spacing w:after="0" w:line="240" w:lineRule="auto"/>
              <w:jc w:val="center"/>
              <w:rPr>
                <w:rFonts w:ascii="Calibri" w:eastAsia="Times New Roman" w:hAnsi="Calibri" w:cs="Calibri"/>
                <w:color w:val="000000"/>
                <w:lang w:eastAsia="pt-BR"/>
              </w:rPr>
            </w:pPr>
            <w:r w:rsidRPr="00255E6A">
              <w:rPr>
                <w:rFonts w:ascii="Calibri" w:eastAsia="Times New Roman" w:hAnsi="Calibri" w:cs="Calibri"/>
                <w:color w:val="000000"/>
                <w:lang w:eastAsia="pt-BR"/>
              </w:rPr>
              <w:t>0,996666667</w:t>
            </w:r>
          </w:p>
        </w:tc>
      </w:tr>
      <w:tr w:rsidR="00255E6A" w:rsidRPr="00255E6A" w14:paraId="2AA75C86" w14:textId="77777777" w:rsidTr="00255E6A">
        <w:trPr>
          <w:trHeight w:val="300"/>
          <w:jc w:val="center"/>
        </w:trPr>
        <w:tc>
          <w:tcPr>
            <w:tcW w:w="1400" w:type="dxa"/>
            <w:tcBorders>
              <w:top w:val="nil"/>
              <w:left w:val="single" w:sz="4" w:space="0" w:color="auto"/>
              <w:bottom w:val="single" w:sz="4" w:space="0" w:color="auto"/>
              <w:right w:val="single" w:sz="4" w:space="0" w:color="auto"/>
            </w:tcBorders>
            <w:shd w:val="clear" w:color="000000" w:fill="D0CECE"/>
            <w:noWrap/>
            <w:vAlign w:val="center"/>
            <w:hideMark/>
          </w:tcPr>
          <w:p w14:paraId="3D977A25" w14:textId="77777777" w:rsidR="00255E6A" w:rsidRPr="00255E6A" w:rsidRDefault="00255E6A" w:rsidP="00255E6A">
            <w:pPr>
              <w:spacing w:after="0" w:line="240" w:lineRule="auto"/>
              <w:jc w:val="center"/>
              <w:rPr>
                <w:rFonts w:ascii="Calibri" w:eastAsia="Times New Roman" w:hAnsi="Calibri" w:cs="Calibri"/>
                <w:color w:val="000000"/>
                <w:lang w:eastAsia="pt-BR"/>
              </w:rPr>
            </w:pPr>
            <w:r w:rsidRPr="00255E6A">
              <w:rPr>
                <w:rFonts w:ascii="Calibri" w:eastAsia="Times New Roman" w:hAnsi="Calibri" w:cs="Calibri"/>
                <w:color w:val="000000"/>
                <w:lang w:eastAsia="pt-BR"/>
              </w:rPr>
              <w:t>Com 55°/60°</w:t>
            </w:r>
          </w:p>
        </w:tc>
        <w:tc>
          <w:tcPr>
            <w:tcW w:w="2160" w:type="dxa"/>
            <w:tcBorders>
              <w:top w:val="nil"/>
              <w:left w:val="nil"/>
              <w:bottom w:val="single" w:sz="4" w:space="0" w:color="auto"/>
              <w:right w:val="single" w:sz="4" w:space="0" w:color="auto"/>
            </w:tcBorders>
            <w:shd w:val="clear" w:color="000000" w:fill="D0CECE"/>
            <w:noWrap/>
            <w:vAlign w:val="center"/>
            <w:hideMark/>
          </w:tcPr>
          <w:p w14:paraId="7735AAEA" w14:textId="54EF3209" w:rsidR="00255E6A" w:rsidRPr="00255E6A" w:rsidRDefault="00D87FE0" w:rsidP="00255E6A">
            <w:pPr>
              <w:spacing w:after="0" w:line="240" w:lineRule="auto"/>
              <w:jc w:val="center"/>
              <w:rPr>
                <w:rFonts w:ascii="Calibri" w:eastAsia="Times New Roman" w:hAnsi="Calibri" w:cs="Calibri"/>
                <w:color w:val="000000"/>
                <w:lang w:eastAsia="pt-BR"/>
              </w:rPr>
            </w:pPr>
            <w:r>
              <w:rPr>
                <w:rFonts w:ascii="Calibri" w:eastAsia="Times New Roman" w:hAnsi="Calibri" w:cs="Calibri"/>
                <w:color w:val="000000"/>
                <w:lang w:eastAsia="pt-BR"/>
              </w:rPr>
              <w:t>Variação de 1 de defasagem</w:t>
            </w:r>
          </w:p>
        </w:tc>
        <w:tc>
          <w:tcPr>
            <w:tcW w:w="1660" w:type="dxa"/>
            <w:tcBorders>
              <w:top w:val="nil"/>
              <w:left w:val="nil"/>
              <w:bottom w:val="single" w:sz="4" w:space="0" w:color="auto"/>
              <w:right w:val="single" w:sz="4" w:space="0" w:color="auto"/>
            </w:tcBorders>
            <w:shd w:val="clear" w:color="auto" w:fill="auto"/>
            <w:noWrap/>
            <w:vAlign w:val="center"/>
            <w:hideMark/>
          </w:tcPr>
          <w:p w14:paraId="60EACC2A" w14:textId="77777777" w:rsidR="00255E6A" w:rsidRPr="00255E6A" w:rsidRDefault="00255E6A" w:rsidP="00255E6A">
            <w:pPr>
              <w:spacing w:after="0" w:line="240" w:lineRule="auto"/>
              <w:jc w:val="center"/>
              <w:rPr>
                <w:rFonts w:ascii="Calibri" w:eastAsia="Times New Roman" w:hAnsi="Calibri" w:cs="Calibri"/>
                <w:color w:val="000000"/>
                <w:lang w:eastAsia="pt-BR"/>
              </w:rPr>
            </w:pPr>
            <w:r w:rsidRPr="00255E6A">
              <w:rPr>
                <w:rFonts w:ascii="Calibri" w:eastAsia="Times New Roman" w:hAnsi="Calibri" w:cs="Calibri"/>
                <w:color w:val="000000"/>
                <w:lang w:eastAsia="pt-BR"/>
              </w:rPr>
              <w:t>0,972222222</w:t>
            </w:r>
          </w:p>
        </w:tc>
      </w:tr>
    </w:tbl>
    <w:p w14:paraId="05304951" w14:textId="5587E662" w:rsidR="000A1091" w:rsidRPr="005937DE" w:rsidRDefault="000A1091" w:rsidP="005937DE">
      <w:pPr>
        <w:pStyle w:val="Texto-ABNT"/>
      </w:pPr>
    </w:p>
    <w:p w14:paraId="5040461A" w14:textId="4CCE329B" w:rsidR="001D470F" w:rsidRDefault="001D470F" w:rsidP="001D470F"/>
    <w:p w14:paraId="1D783203" w14:textId="4BA4173F" w:rsidR="001D470F" w:rsidRDefault="006F32AB" w:rsidP="006F32AB">
      <w:pPr>
        <w:pStyle w:val="Texto-ABNT"/>
      </w:pPr>
      <w:r>
        <w:tab/>
      </w:r>
      <w:ins w:id="1079" w:author="Ricardo Zelenovsky" w:date="2021-11-03T21:35:00Z">
        <w:r w:rsidR="00BD1E33" w:rsidRPr="00BD1E33">
          <w:rPr>
            <w:highlight w:val="yellow"/>
            <w:rPrChange w:id="1080" w:author="Ricardo Zelenovsky" w:date="2021-11-03T21:36:00Z">
              <w:rPr/>
            </w:rPrChange>
          </w:rPr>
          <w:t>(Breno, explique melhor o que é sem tentativa e com tentativa</w:t>
        </w:r>
      </w:ins>
      <w:ins w:id="1081" w:author="Ricardo Zelenovsky" w:date="2021-11-03T21:36:00Z">
        <w:r w:rsidR="00BD1E33" w:rsidRPr="00BD1E33">
          <w:rPr>
            <w:highlight w:val="yellow"/>
            <w:rPrChange w:id="1082" w:author="Ricardo Zelenovsky" w:date="2021-11-03T21:36:00Z">
              <w:rPr/>
            </w:rPrChange>
          </w:rPr>
          <w:t>. Não ficou claro.)</w:t>
        </w:r>
        <w:r w:rsidR="00BD1E33">
          <w:t xml:space="preserve"> </w:t>
        </w:r>
      </w:ins>
      <w:proofErr w:type="gramStart"/>
      <w:r>
        <w:t>Pelo</w:t>
      </w:r>
      <w:proofErr w:type="gramEnd"/>
      <w:r>
        <w:t xml:space="preserve"> </w:t>
      </w:r>
      <w:r>
        <w:fldChar w:fldCharType="begin"/>
      </w:r>
      <w:r>
        <w:instrText xml:space="preserve"> REF _Ref85723731 \h </w:instrText>
      </w:r>
      <w:r>
        <w:fldChar w:fldCharType="separate"/>
      </w:r>
      <w:r w:rsidR="00BC390A">
        <w:t xml:space="preserve">Quadro </w:t>
      </w:r>
      <w:r w:rsidR="00BC390A">
        <w:rPr>
          <w:noProof/>
        </w:rPr>
        <w:t>6</w:t>
      </w:r>
      <w:r w:rsidR="00BC390A">
        <w:t>.</w:t>
      </w:r>
      <w:r w:rsidR="00BC390A">
        <w:rPr>
          <w:noProof/>
        </w:rPr>
        <w:t>1</w:t>
      </w:r>
      <w:r>
        <w:fldChar w:fldCharType="end"/>
      </w:r>
      <w:r>
        <w:t>, é mostrado</w:t>
      </w:r>
      <w:r w:rsidR="00F0791D">
        <w:t xml:space="preserve"> a primeira análise que é uma pouco mais severa. O</w:t>
      </w:r>
      <w:r>
        <w:t xml:space="preserve"> programa acertou quase 80% dos ensaios para casos sem </w:t>
      </w:r>
      <w:r w:rsidR="00F0791D">
        <w:t>tentativas em -55°/55° e -60°/60° e acertou quase 70% dos ensaios com as tentativas em -55°/55° e -60°/60°.</w:t>
      </w:r>
    </w:p>
    <w:p w14:paraId="7E79AC2E" w14:textId="7EADF958" w:rsidR="0091713F" w:rsidRDefault="0091713F" w:rsidP="0091713F">
      <w:pPr>
        <w:pStyle w:val="Texto-ABNT"/>
      </w:pPr>
      <w:r>
        <w:tab/>
        <w:t xml:space="preserve">Pelo </w:t>
      </w:r>
      <w:r>
        <w:fldChar w:fldCharType="begin"/>
      </w:r>
      <w:r>
        <w:instrText xml:space="preserve"> REF _Ref85723739 \h </w:instrText>
      </w:r>
      <w:r>
        <w:fldChar w:fldCharType="separate"/>
      </w:r>
      <w:r w:rsidR="00BC390A">
        <w:t xml:space="preserve">Quadro </w:t>
      </w:r>
      <w:r w:rsidR="00BC390A">
        <w:rPr>
          <w:noProof/>
        </w:rPr>
        <w:t>6</w:t>
      </w:r>
      <w:r w:rsidR="00BC390A">
        <w:t>.</w:t>
      </w:r>
      <w:r w:rsidR="00BC390A">
        <w:rPr>
          <w:noProof/>
        </w:rPr>
        <w:t>2</w:t>
      </w:r>
      <w:r>
        <w:fldChar w:fldCharType="end"/>
      </w:r>
      <w:r>
        <w:t>, é mostrado a segunda análise que é um pouco mais abrangente, pois aceita como resposta correta valores de ângulos com defasagem um acima/abaixo do correto. O programa acertou 99,6% dos ensaios sem tentativas em -55°/55° e -60°/60° e acertou 97.22% dos ensaios com as tentativas em -55°/55° e -60°/60°.</w:t>
      </w:r>
    </w:p>
    <w:p w14:paraId="68066385" w14:textId="5824E48B" w:rsidR="00296983" w:rsidRDefault="00296983" w:rsidP="0091713F">
      <w:pPr>
        <w:pStyle w:val="Texto-ABNT"/>
      </w:pPr>
    </w:p>
    <w:p w14:paraId="1A6092AC" w14:textId="65467543" w:rsidR="00296983" w:rsidRDefault="00296983" w:rsidP="00296983">
      <w:pPr>
        <w:pStyle w:val="Ttulo1"/>
      </w:pPr>
      <w:bookmarkStart w:id="1083" w:name="_Toc86757964"/>
      <w:r>
        <w:lastRenderedPageBreak/>
        <w:t>Conclusões e propostas para futuras análises</w:t>
      </w:r>
      <w:bookmarkEnd w:id="1083"/>
    </w:p>
    <w:p w14:paraId="5B0D6BC5" w14:textId="120314B5" w:rsidR="003668B5" w:rsidRDefault="003668B5" w:rsidP="003668B5">
      <w:pPr>
        <w:pStyle w:val="Texto-ABNT"/>
      </w:pPr>
      <w:r>
        <w:tab/>
        <w:t xml:space="preserve">Esse projeto teve como objetivo a verificação de toda a programação feita no MSP430F5529. </w:t>
      </w:r>
      <w:r w:rsidR="003C1D56">
        <w:t xml:space="preserve">Partindo da simplificação do sinal que seria captado pelos sensores sonoros, que antes era um assovio e nesse projeto </w:t>
      </w:r>
      <w:ins w:id="1084" w:author="Ricardo Zelenovsky" w:date="2021-11-03T21:36:00Z">
        <w:r w:rsidR="00A67477">
          <w:t xml:space="preserve">foi usado </w:t>
        </w:r>
      </w:ins>
      <w:r w:rsidR="003C1D56">
        <w:t>um sinal senoidal de 1 kHz.</w:t>
      </w:r>
      <w:r>
        <w:t xml:space="preserve"> </w:t>
      </w:r>
      <w:r w:rsidR="00D13D65">
        <w:t>O</w:t>
      </w:r>
      <w:r>
        <w:t xml:space="preserve">s testes de todas as partes principais </w:t>
      </w:r>
      <w:ins w:id="1085" w:author="Ricardo Zelenovsky" w:date="2021-11-03T21:37:00Z">
        <w:r w:rsidR="00A67477">
          <w:t xml:space="preserve">foram realizados </w:t>
        </w:r>
      </w:ins>
      <w:del w:id="1086" w:author="Ricardo Zelenovsky" w:date="2021-11-03T21:37:00Z">
        <w:r w:rsidDel="00A67477">
          <w:delText xml:space="preserve">testadas </w:delText>
        </w:r>
      </w:del>
      <w:r>
        <w:t xml:space="preserve">em separado, tendo algumas </w:t>
      </w:r>
      <w:r w:rsidR="0059028A">
        <w:t xml:space="preserve">dessas </w:t>
      </w:r>
      <w:r>
        <w:t xml:space="preserve">partes </w:t>
      </w:r>
      <w:r w:rsidR="0059028A">
        <w:t xml:space="preserve">aprimoradas e/ou </w:t>
      </w:r>
      <w:r>
        <w:t>corrigidas</w:t>
      </w:r>
      <w:r w:rsidR="0059028A">
        <w:t>,</w:t>
      </w:r>
      <w:r>
        <w:t xml:space="preserve"> </w:t>
      </w:r>
      <w:ins w:id="1087" w:author="Ricardo Zelenovsky" w:date="2021-11-03T21:37:00Z">
        <w:r w:rsidR="00A67477">
          <w:t xml:space="preserve">garantido assim </w:t>
        </w:r>
      </w:ins>
      <w:del w:id="1088" w:author="Ricardo Zelenovsky" w:date="2021-11-03T21:37:00Z">
        <w:r w:rsidDel="00A67477">
          <w:delText xml:space="preserve">retornaram com garantia </w:delText>
        </w:r>
      </w:del>
      <w:r>
        <w:t xml:space="preserve">que </w:t>
      </w:r>
      <w:r w:rsidR="0059028A">
        <w:t>todo o firmware está funcional.</w:t>
      </w:r>
    </w:p>
    <w:p w14:paraId="33C230A8" w14:textId="20DC2DF6" w:rsidR="0059028A" w:rsidRDefault="0059028A" w:rsidP="003668B5">
      <w:pPr>
        <w:pStyle w:val="Texto-ABNT"/>
      </w:pPr>
      <w:r>
        <w:tab/>
        <w:t>Saindo da parte de programação e tentando entender mais a parte física de todo o projeto criado, foi entendido a relação tempo d</w:t>
      </w:r>
      <w:r w:rsidR="00D402B2">
        <w:t>o</w:t>
      </w:r>
      <w:r>
        <w:t xml:space="preserve"> </w:t>
      </w:r>
      <w:r w:rsidR="00D402B2">
        <w:t>amostrador</w:t>
      </w:r>
      <w:r>
        <w:t xml:space="preserve"> do ADC x </w:t>
      </w:r>
      <w:del w:id="1089" w:author="Ricardo Zelenovsky" w:date="2021-11-03T21:37:00Z">
        <w:r w:rsidDel="0002692D">
          <w:delText xml:space="preserve">resistência </w:delText>
        </w:r>
      </w:del>
      <w:ins w:id="1090" w:author="Ricardo Zelenovsky" w:date="2021-11-03T21:37:00Z">
        <w:r w:rsidR="0002692D">
          <w:t>impedância</w:t>
        </w:r>
        <w:r w:rsidR="0002692D">
          <w:t xml:space="preserve"> </w:t>
        </w:r>
      </w:ins>
      <w:r>
        <w:t xml:space="preserve">de saída dos microfones. Sendo que os dois devem ser o menor possível para melhor digitalização do sinal. </w:t>
      </w:r>
      <w:r w:rsidR="008F1736">
        <w:t>Dentro desse assunto,</w:t>
      </w:r>
      <w:r w:rsidR="009820A4">
        <w:t xml:space="preserve"> como o tempo de amostragem já foi determinado para ser o menor possível que o microcontrolador pode ser configurado,</w:t>
      </w:r>
      <w:r w:rsidR="008F1736">
        <w:t xml:space="preserve"> trabalhos futuros deverão entender qual a maior corrente possível que pode fluir por essa resistência de saída (</w:t>
      </w:r>
      <w:r w:rsidR="009820A4">
        <w:t>com maior diminuição da resistência de saída</w:t>
      </w:r>
      <w:r w:rsidR="008F1736">
        <w:t>), a fim de melhorar ainda mais a relação dita anteriormente.</w:t>
      </w:r>
    </w:p>
    <w:p w14:paraId="56014881" w14:textId="10CDC941" w:rsidR="009820A4" w:rsidRDefault="009820A4" w:rsidP="003668B5">
      <w:pPr>
        <w:pStyle w:val="Texto-ABNT"/>
      </w:pPr>
      <w:r>
        <w:tab/>
        <w:t>O método da correlação para fazer a estimativa do ângulo de chegada dos sinais sonoros, é muito sensível ao formato da onda captada pelos microfones</w:t>
      </w:r>
      <w:r w:rsidR="00D13D65">
        <w:t xml:space="preserve"> e </w:t>
      </w:r>
      <w:del w:id="1091" w:author="Ricardo Zelenovsky" w:date="2021-11-03T21:38:00Z">
        <w:r w:rsidR="00D13D65" w:rsidDel="0002692D">
          <w:delText xml:space="preserve">com </w:delText>
        </w:r>
      </w:del>
      <w:ins w:id="1092" w:author="Ricardo Zelenovsky" w:date="2021-11-03T21:38:00Z">
        <w:r w:rsidR="0002692D">
          <w:t>as</w:t>
        </w:r>
        <w:r w:rsidR="0002692D">
          <w:t xml:space="preserve"> </w:t>
        </w:r>
      </w:ins>
      <w:r w:rsidR="00D13D65">
        <w:t xml:space="preserve">interferências construtivas e/ou destrutivas no sinal sonoro </w:t>
      </w:r>
      <w:del w:id="1093" w:author="Ricardo Zelenovsky" w:date="2021-11-03T21:38:00Z">
        <w:r w:rsidR="00E63DB1" w:rsidDel="0002692D">
          <w:delText xml:space="preserve">é </w:delText>
        </w:r>
      </w:del>
      <w:r w:rsidR="00D13D65">
        <w:t>ocasiona</w:t>
      </w:r>
      <w:ins w:id="1094" w:author="Ricardo Zelenovsky" w:date="2021-11-03T21:38:00Z">
        <w:r w:rsidR="0002692D">
          <w:t>m</w:t>
        </w:r>
      </w:ins>
      <w:del w:id="1095" w:author="Ricardo Zelenovsky" w:date="2021-11-03T21:38:00Z">
        <w:r w:rsidR="00E63DB1" w:rsidDel="0002692D">
          <w:delText>do</w:delText>
        </w:r>
      </w:del>
      <w:r w:rsidR="00D13D65">
        <w:t xml:space="preserve"> erros </w:t>
      </w:r>
      <w:del w:id="1096" w:author="Ricardo Zelenovsky" w:date="2021-11-03T21:38:00Z">
        <w:r w:rsidR="00D13D65" w:rsidDel="0002692D">
          <w:delText xml:space="preserve">consistentes </w:delText>
        </w:r>
      </w:del>
      <w:r w:rsidR="00D13D65">
        <w:t xml:space="preserve">na </w:t>
      </w:r>
      <w:ins w:id="1097" w:author="Ricardo Zelenovsky" w:date="2021-11-03T21:38:00Z">
        <w:r w:rsidR="0002692D">
          <w:t xml:space="preserve">estimativa </w:t>
        </w:r>
      </w:ins>
      <w:del w:id="1098" w:author="Ricardo Zelenovsky" w:date="2021-11-03T21:38:00Z">
        <w:r w:rsidR="00D13D65" w:rsidDel="0002692D">
          <w:delText xml:space="preserve">resposta </w:delText>
        </w:r>
      </w:del>
      <w:r w:rsidR="00D13D65">
        <w:t xml:space="preserve">do ângulo de </w:t>
      </w:r>
      <w:proofErr w:type="gramStart"/>
      <w:r w:rsidR="00D13D65">
        <w:t>chegada</w:t>
      </w:r>
      <w:r w:rsidR="00E63DB1">
        <w:t>,</w:t>
      </w:r>
      <w:r w:rsidR="00D13D65">
        <w:t xml:space="preserve"> </w:t>
      </w:r>
      <w:r w:rsidR="007078DF">
        <w:t xml:space="preserve"> por</w:t>
      </w:r>
      <w:proofErr w:type="gramEnd"/>
      <w:r w:rsidR="007078DF">
        <w:t xml:space="preserve"> isso com a mudança nos resistores responsáveis pelo divisor resistivo</w:t>
      </w:r>
      <w:r w:rsidR="00E63DB1">
        <w:t xml:space="preserve"> e não deixando nada perto entre a fonte sonora e os microfones</w:t>
      </w:r>
      <w:r w:rsidR="007078DF">
        <w:t xml:space="preserve">, garantiu uma porcentagem </w:t>
      </w:r>
      <w:r w:rsidR="004336F4">
        <w:t xml:space="preserve">maior </w:t>
      </w:r>
      <w:r w:rsidR="007078DF">
        <w:t>de respostas corretas</w:t>
      </w:r>
      <w:r w:rsidR="004336F4">
        <w:t xml:space="preserve">. Ainda avaliando a porcentagem e pensando em trabalhos futuros, é necessário pensar numa forma de os dois microfones captarem o sinal sonoro ao mesmo tempo, visto que isso iria aumentar ainda mais a porcentagem de acerto, </w:t>
      </w:r>
      <w:ins w:id="1099" w:author="Ricardo Zelenovsky" w:date="2021-11-03T21:39:00Z">
        <w:r w:rsidR="0002692D">
          <w:t xml:space="preserve">provavelmente, </w:t>
        </w:r>
      </w:ins>
      <w:r w:rsidR="004336F4">
        <w:t>saindo de 76% para 99% de acerto.</w:t>
      </w:r>
    </w:p>
    <w:p w14:paraId="202347F1" w14:textId="6872A1A0" w:rsidR="00C92E04" w:rsidRDefault="00C92E04" w:rsidP="003668B5">
      <w:pPr>
        <w:pStyle w:val="Texto-ABNT"/>
      </w:pPr>
      <w:r>
        <w:tab/>
        <w:t>Outro ponto que tenderia a melhorar a porcentagem de acertos é aumentar a taxa de amostragem de 25 kHz para 50 kHz em cada microfone, resultando numa taxa de 100 kHz para o conversor analógico-digital do MSP430.</w:t>
      </w:r>
      <w:r w:rsidR="003C1F82">
        <w:t xml:space="preserve"> </w:t>
      </w:r>
      <w:ins w:id="1100" w:author="Ricardo Zelenovsky" w:date="2021-11-03T21:39:00Z">
        <w:r w:rsidR="0002692D">
          <w:t xml:space="preserve">Isto vai dobrar a resolução do estimador e assim, mais se aproximar </w:t>
        </w:r>
      </w:ins>
      <w:ins w:id="1101" w:author="Ricardo Zelenovsky" w:date="2021-11-03T21:40:00Z">
        <w:r w:rsidR="0002692D">
          <w:t>do valor correto do DOA.</w:t>
        </w:r>
      </w:ins>
      <w:del w:id="1102" w:author="Ricardo Zelenovsky" w:date="2021-11-03T21:40:00Z">
        <w:r w:rsidR="003C1F82" w:rsidDel="0002692D">
          <w:delText>Trazendo benefícios de uma menor faixa entre um  e o próximo ângulo de resposta para o DOA, por consequência maior quantidade de ângulos possíveis como resposta e uma maior faixa de ângulo sem ocorrer o Aliasing.</w:delText>
        </w:r>
      </w:del>
      <w:r w:rsidR="003C1D56">
        <w:t xml:space="preserve"> Essa função está praticamente pronta dentro da programação</w:t>
      </w:r>
      <w:ins w:id="1103" w:author="Ricardo Zelenovsky" w:date="2021-11-03T21:40:00Z">
        <w:r w:rsidR="0002692D">
          <w:t xml:space="preserve"> e</w:t>
        </w:r>
      </w:ins>
      <w:del w:id="1104" w:author="Ricardo Zelenovsky" w:date="2021-11-03T21:40:00Z">
        <w:r w:rsidR="003C1D56" w:rsidDel="0002692D">
          <w:delText>,</w:delText>
        </w:r>
      </w:del>
      <w:r w:rsidR="003C1D56">
        <w:t xml:space="preserve"> para utilizá-la </w:t>
      </w:r>
      <w:ins w:id="1105" w:author="Ricardo Zelenovsky" w:date="2021-11-03T21:40:00Z">
        <w:r w:rsidR="0002692D">
          <w:t>basta alterar uma única constante que todo o sistema se adapta.</w:t>
        </w:r>
      </w:ins>
      <w:del w:id="1106" w:author="Ricardo Zelenovsky" w:date="2021-11-03T21:40:00Z">
        <w:r w:rsidR="003C1D56" w:rsidDel="0002692D">
          <w:delText>apenas é necessária a modificação de uma variável e quais parâmetros devem ser usados.</w:delText>
        </w:r>
      </w:del>
      <w:r w:rsidR="00E63DB1">
        <w:t xml:space="preserve"> Vale ressaltar que com essa mudança o tempo do sinal sonoro que poderá ser armazenado </w:t>
      </w:r>
      <w:r w:rsidR="007B39EF">
        <w:t>nas memórias</w:t>
      </w:r>
      <w:r w:rsidR="00E63DB1">
        <w:t xml:space="preserve"> externas cairá pela metade.</w:t>
      </w:r>
    </w:p>
    <w:p w14:paraId="1B110FF5" w14:textId="2F06F72E" w:rsidR="007B39EF" w:rsidRDefault="007B39EF" w:rsidP="003668B5">
      <w:pPr>
        <w:pStyle w:val="Texto-ABNT"/>
      </w:pPr>
      <w:r>
        <w:tab/>
        <w:t xml:space="preserve">As baterias que são usadas para fornecer energia </w:t>
      </w:r>
      <w:r w:rsidR="00930A92">
        <w:t>aos microfones</w:t>
      </w:r>
      <w:r>
        <w:t xml:space="preserve"> também podem ser objeto de estudos, pois o método que é atualmente usado é utilizar 4 pilhas</w:t>
      </w:r>
      <w:r w:rsidR="00930A92">
        <w:t xml:space="preserve"> comuns</w:t>
      </w:r>
      <w:r>
        <w:t xml:space="preserve"> </w:t>
      </w:r>
      <w:r w:rsidR="00930A92">
        <w:t xml:space="preserve">de tamanho </w:t>
      </w:r>
      <w:r w:rsidR="00930A92">
        <w:lastRenderedPageBreak/>
        <w:t xml:space="preserve">AA que ao serem usadas vão perdendo aos poucos a sua eficiência, ou seja, diminuem </w:t>
      </w:r>
      <w:ins w:id="1107" w:author="Ricardo Zelenovsky" w:date="2021-11-03T21:41:00Z">
        <w:r w:rsidR="0002692D">
          <w:t xml:space="preserve">o valor da </w:t>
        </w:r>
      </w:ins>
      <w:del w:id="1108" w:author="Ricardo Zelenovsky" w:date="2021-11-03T21:41:00Z">
        <w:r w:rsidR="00930A92" w:rsidDel="0002692D">
          <w:delText xml:space="preserve">a quantidade de </w:delText>
        </w:r>
      </w:del>
      <w:r w:rsidR="00930A92">
        <w:t xml:space="preserve">tensão que fornecem ao longo do tempo. E isso, </w:t>
      </w:r>
      <w:r w:rsidR="003C1F82">
        <w:t>diminui</w:t>
      </w:r>
      <w:r w:rsidR="00930A92">
        <w:t xml:space="preserve"> a faixa máxima de </w:t>
      </w:r>
      <w:ins w:id="1109" w:author="Ricardo Zelenovsky" w:date="2021-11-03T21:41:00Z">
        <w:r w:rsidR="0002692D">
          <w:t xml:space="preserve">excursão para a conversão </w:t>
        </w:r>
      </w:ins>
      <w:del w:id="1110" w:author="Ricardo Zelenovsky" w:date="2021-11-03T21:41:00Z">
        <w:r w:rsidR="00930A92" w:rsidDel="0002692D">
          <w:delText xml:space="preserve">tensão que </w:delText>
        </w:r>
      </w:del>
      <w:ins w:id="1111" w:author="Ricardo Zelenovsky" w:date="2021-11-03T21:41:00Z">
        <w:r w:rsidR="0002692D">
          <w:t>do</w:t>
        </w:r>
      </w:ins>
      <w:del w:id="1112" w:author="Ricardo Zelenovsky" w:date="2021-11-03T21:41:00Z">
        <w:r w:rsidR="00930A92" w:rsidDel="0002692D">
          <w:delText>o</w:delText>
        </w:r>
      </w:del>
      <w:r w:rsidR="00930A92">
        <w:t xml:space="preserve"> sinal analógico</w:t>
      </w:r>
      <w:del w:id="1113" w:author="Ricardo Zelenovsky" w:date="2021-11-03T21:41:00Z">
        <w:r w:rsidR="00930A92" w:rsidDel="0002692D">
          <w:delText xml:space="preserve"> é representado</w:delText>
        </w:r>
      </w:del>
      <w:r w:rsidR="00930A92">
        <w:t xml:space="preserve">, além de, aumentar as chances de entrar na região de saturação nos amplificadores presentes </w:t>
      </w:r>
      <w:r w:rsidR="003C1F82">
        <w:t>nos circuitos</w:t>
      </w:r>
      <w:del w:id="1114" w:author="Ricardo Zelenovsky" w:date="2021-11-03T21:42:00Z">
        <w:r w:rsidR="00930A92" w:rsidDel="0002692D">
          <w:delText xml:space="preserve"> de pré-amplificação dos microfones</w:delText>
        </w:r>
      </w:del>
      <w:r w:rsidR="00930A92">
        <w:t>.</w:t>
      </w:r>
    </w:p>
    <w:p w14:paraId="541FDB23" w14:textId="39456FA9" w:rsidR="004336F4" w:rsidRDefault="004336F4" w:rsidP="003668B5">
      <w:pPr>
        <w:pStyle w:val="Texto-ABNT"/>
        <w:rPr>
          <w:ins w:id="1115" w:author="Ricardo Zelenovsky" w:date="2021-11-03T21:42:00Z"/>
        </w:rPr>
      </w:pPr>
      <w:r>
        <w:tab/>
      </w:r>
      <w:r w:rsidR="00C63B2C">
        <w:t xml:space="preserve">Uma das principais limitações do projeto é de que o arranjo dos microfones não consegue identificar se a fonte sonora está posicionada a frente ou atrás dos mesmos. Um dos fatores disso ocorrer é devido aos microfones que são sensores omnidirecionais, que detectam sinais sonoros vindos de todas as direções, dificultado a detecção do sentido do sinal. No decorrer do projeto, não foi posicionado a fonte sonora nessa </w:t>
      </w:r>
      <w:r w:rsidR="002F354E">
        <w:t>circunstância</w:t>
      </w:r>
      <w:r w:rsidR="00C63B2C">
        <w:t xml:space="preserve"> </w:t>
      </w:r>
      <w:r w:rsidR="00FE47B8">
        <w:t>para</w:t>
      </w:r>
      <w:r w:rsidR="00C63B2C">
        <w:t xml:space="preserve"> realizar ensaios práticos.</w:t>
      </w:r>
      <w:del w:id="1116" w:author="Ricardo Zelenovsky" w:date="2021-11-03T21:42:00Z">
        <w:r w:rsidR="00D402B2" w:rsidDel="0002692D">
          <w:delText xml:space="preserve"> </w:delText>
        </w:r>
      </w:del>
    </w:p>
    <w:p w14:paraId="37D978F7" w14:textId="03AD1505" w:rsidR="0002692D" w:rsidRPr="003668B5" w:rsidDel="0002692D" w:rsidRDefault="0002692D" w:rsidP="003668B5">
      <w:pPr>
        <w:pStyle w:val="Texto-ABNT"/>
        <w:rPr>
          <w:del w:id="1117" w:author="Ricardo Zelenovsky" w:date="2021-11-03T21:42:00Z"/>
        </w:rPr>
      </w:pPr>
    </w:p>
    <w:p w14:paraId="4FBD5107" w14:textId="1CCF4E2F" w:rsidR="0091713F" w:rsidRDefault="0091713F" w:rsidP="006F32AB">
      <w:pPr>
        <w:pStyle w:val="Texto-ABNT"/>
      </w:pPr>
    </w:p>
    <w:p w14:paraId="12EA646D" w14:textId="6DEB8B3C" w:rsidR="001D470F" w:rsidRDefault="00F0791D" w:rsidP="003C1D56">
      <w:pPr>
        <w:pStyle w:val="Texto-ABNT"/>
      </w:pPr>
      <w:r>
        <w:tab/>
      </w:r>
    </w:p>
    <w:p w14:paraId="46780BF2" w14:textId="066F0F58" w:rsidR="001D470F" w:rsidRDefault="001D470F" w:rsidP="001D470F"/>
    <w:p w14:paraId="6DAC60EF" w14:textId="090F92FC" w:rsidR="001D470F" w:rsidRDefault="001D470F" w:rsidP="001D470F"/>
    <w:p w14:paraId="35867F3A" w14:textId="03CB97F6" w:rsidR="001D470F" w:rsidRDefault="001D470F" w:rsidP="001D470F"/>
    <w:p w14:paraId="34915B36" w14:textId="77777777" w:rsidR="001D470F" w:rsidRPr="001D470F" w:rsidRDefault="001D470F" w:rsidP="001D470F"/>
    <w:p w14:paraId="2C9BC099" w14:textId="712C0DAF" w:rsidR="00B15A3B" w:rsidRPr="00C277A0" w:rsidRDefault="00B15A3B" w:rsidP="00C277A0">
      <w:pPr>
        <w:pStyle w:val="Ttulo1"/>
        <w:numPr>
          <w:ilvl w:val="0"/>
          <w:numId w:val="0"/>
        </w:numPr>
        <w:ind w:left="432" w:hanging="432"/>
        <w:rPr>
          <w:sz w:val="44"/>
          <w:szCs w:val="44"/>
        </w:rPr>
      </w:pPr>
      <w:bookmarkStart w:id="1118" w:name="_Toc86757965"/>
      <w:r w:rsidRPr="00C277A0">
        <w:rPr>
          <w:sz w:val="44"/>
          <w:szCs w:val="44"/>
        </w:rPr>
        <w:lastRenderedPageBreak/>
        <w:t>REFERÊNCIA BIBLIOGRÁFICAS</w:t>
      </w:r>
      <w:bookmarkEnd w:id="1118"/>
    </w:p>
    <w:p w14:paraId="2AFFA159" w14:textId="4C962064" w:rsidR="006868CF" w:rsidRDefault="002F696C" w:rsidP="00CC1C2E">
      <w:pPr>
        <w:pStyle w:val="Texto-ABNT"/>
      </w:pPr>
      <w:r w:rsidRPr="002F696C">
        <w:t>[1]</w:t>
      </w:r>
      <w:r w:rsidRPr="002F696C">
        <w:tab/>
        <w:t>L</w:t>
      </w:r>
      <w:r w:rsidR="0008511C">
        <w:t>IMA</w:t>
      </w:r>
      <w:r w:rsidRPr="002F696C">
        <w:t>, G. S</w:t>
      </w:r>
      <w:r w:rsidR="0008511C">
        <w:t xml:space="preserve"> (2021)</w:t>
      </w:r>
      <w:r w:rsidRPr="002F696C">
        <w:t>. Estimador de direção de chegada. Faculdade de Tecnologia, Universidade de Brasília, 2021.</w:t>
      </w:r>
    </w:p>
    <w:p w14:paraId="6FC83F7E" w14:textId="7038C2CD" w:rsidR="006868CF" w:rsidRDefault="002F696C" w:rsidP="00CC1C2E">
      <w:pPr>
        <w:pStyle w:val="Texto-ABNT"/>
      </w:pPr>
      <w:r>
        <w:t xml:space="preserve">[2] </w:t>
      </w:r>
      <w:r w:rsidR="00025913">
        <w:tab/>
        <w:t>R</w:t>
      </w:r>
      <w:r w:rsidR="0008511C">
        <w:t>EIS</w:t>
      </w:r>
      <w:r w:rsidR="00A539DC">
        <w:t>, Y.  S</w:t>
      </w:r>
      <w:r w:rsidR="0008511C">
        <w:t xml:space="preserve"> (2019)</w:t>
      </w:r>
      <w:r w:rsidR="00A539DC">
        <w:t xml:space="preserve">.  Sistema de detecção para ondas sonoras. Faculdade de Tecnologia, Universidade de Brasília, 2019. </w:t>
      </w:r>
    </w:p>
    <w:p w14:paraId="7B71C700" w14:textId="663385C0" w:rsidR="00B15A3B" w:rsidRDefault="0008511C" w:rsidP="0008511C">
      <w:pPr>
        <w:pStyle w:val="Texto-ABNT"/>
      </w:pPr>
      <w:r>
        <w:t>[3]</w:t>
      </w:r>
      <w:r>
        <w:tab/>
        <w:t>ARAÚJO, ANDRÉ MEDEIROS (2018). Plataforma móvel guiada pelo som. Trabalho de Conclusão de Curso em Engenharia Elétrica, 2018, Departamento de Engenharia Elétrica, Universidade de Brasília, Brasília, DF.</w:t>
      </w:r>
      <w:r w:rsidR="00B15A3B">
        <w:tab/>
      </w:r>
    </w:p>
    <w:p w14:paraId="619F124E" w14:textId="577BB499" w:rsidR="0008511C" w:rsidRDefault="009304BF" w:rsidP="0008511C">
      <w:pPr>
        <w:pStyle w:val="Texto-ABNT"/>
      </w:pPr>
      <w:r>
        <w:t>[4]</w:t>
      </w:r>
      <w:r>
        <w:tab/>
        <w:t xml:space="preserve">DORF, RICHARD C. Introdução aso circuitos elétricos (8ª ed.). </w:t>
      </w:r>
    </w:p>
    <w:p w14:paraId="3FCC43EC" w14:textId="2B750B00" w:rsidR="009304BF" w:rsidRDefault="009304BF" w:rsidP="0008511C">
      <w:pPr>
        <w:pStyle w:val="Texto-ABNT"/>
      </w:pPr>
      <w:r>
        <w:t>[5]</w:t>
      </w:r>
      <w:r>
        <w:tab/>
        <w:t xml:space="preserve">FEIJOO, ANA M. L. C. Parte I – Estatística descritiva. Disponível em: </w:t>
      </w:r>
      <w:hyperlink r:id="rId87" w:history="1">
        <w:r>
          <w:rPr>
            <w:rStyle w:val="Hyperlink"/>
          </w:rPr>
          <w:t>feijoo-9788579820489-06.pdf (scielo.org)</w:t>
        </w:r>
      </w:hyperlink>
    </w:p>
    <w:p w14:paraId="5DE80A13" w14:textId="7E3FB12F" w:rsidR="009304BF" w:rsidRPr="0044629D" w:rsidRDefault="009304BF" w:rsidP="0008511C">
      <w:pPr>
        <w:pStyle w:val="Texto-ABNT"/>
        <w:rPr>
          <w:lang w:val="en-US"/>
        </w:rPr>
      </w:pPr>
      <w:r w:rsidRPr="0044629D">
        <w:rPr>
          <w:lang w:val="en-US"/>
        </w:rPr>
        <w:t>[6]</w:t>
      </w:r>
      <w:r w:rsidRPr="0044629D">
        <w:rPr>
          <w:lang w:val="en-US"/>
        </w:rPr>
        <w:tab/>
        <w:t>Chapman, S. (2005). Electric Machinery Fundamentals (4ª ed.). New York: McGraw-Hill</w:t>
      </w:r>
    </w:p>
    <w:p w14:paraId="779D5E84" w14:textId="175BB64A" w:rsidR="005E7966" w:rsidRPr="0044629D" w:rsidRDefault="00DB1F11" w:rsidP="00DB1F11">
      <w:pPr>
        <w:pStyle w:val="Texto-ABNT"/>
        <w:rPr>
          <w:shd w:val="clear" w:color="auto" w:fill="FFFFFF"/>
          <w:lang w:val="en-US"/>
        </w:rPr>
      </w:pPr>
      <w:r w:rsidRPr="0044629D">
        <w:rPr>
          <w:lang w:val="en-US"/>
        </w:rPr>
        <w:t>[7</w:t>
      </w:r>
      <w:proofErr w:type="gramStart"/>
      <w:r w:rsidRPr="0044629D">
        <w:rPr>
          <w:lang w:val="en-US"/>
        </w:rPr>
        <w:t xml:space="preserve">]  </w:t>
      </w:r>
      <w:r w:rsidRPr="0044629D">
        <w:rPr>
          <w:lang w:val="en-US"/>
        </w:rPr>
        <w:tab/>
      </w:r>
      <w:proofErr w:type="gramEnd"/>
      <w:r w:rsidRPr="0044629D">
        <w:rPr>
          <w:shd w:val="clear" w:color="auto" w:fill="FFFFFF"/>
          <w:lang w:val="en-US"/>
        </w:rPr>
        <w:t>Alan V. Oppenheim e Ronald W. Schafer (2009). Discrete-Time Signal Processing (3ª ed.)</w:t>
      </w:r>
    </w:p>
    <w:p w14:paraId="346CF53F" w14:textId="47CB43CD" w:rsidR="00DB1F11" w:rsidRPr="0044629D" w:rsidRDefault="00DB1F11" w:rsidP="00DB1F11">
      <w:pPr>
        <w:pStyle w:val="Texto-ABNT"/>
        <w:rPr>
          <w:lang w:val="en-US"/>
        </w:rPr>
      </w:pPr>
      <w:r w:rsidRPr="0044629D">
        <w:rPr>
          <w:shd w:val="clear" w:color="auto" w:fill="FFFFFF"/>
          <w:lang w:val="en-US"/>
        </w:rPr>
        <w:t>[8]</w:t>
      </w:r>
      <w:r w:rsidRPr="0044629D">
        <w:rPr>
          <w:shd w:val="clear" w:color="auto" w:fill="FFFFFF"/>
          <w:lang w:val="en-US"/>
        </w:rPr>
        <w:tab/>
      </w:r>
      <w:r w:rsidRPr="0044629D">
        <w:rPr>
          <w:lang w:val="en-US"/>
        </w:rPr>
        <w:t xml:space="preserve">MSP430x5xx and MSP430x6xx Family – User Guide. </w:t>
      </w:r>
      <w:proofErr w:type="spellStart"/>
      <w:r w:rsidRPr="0044629D">
        <w:rPr>
          <w:lang w:val="en-US"/>
        </w:rPr>
        <w:t>Disponível</w:t>
      </w:r>
      <w:proofErr w:type="spellEnd"/>
      <w:r w:rsidRPr="0044629D">
        <w:rPr>
          <w:lang w:val="en-US"/>
        </w:rPr>
        <w:t xml:space="preserve"> </w:t>
      </w:r>
      <w:proofErr w:type="spellStart"/>
      <w:r w:rsidRPr="0044629D">
        <w:rPr>
          <w:lang w:val="en-US"/>
        </w:rPr>
        <w:t>em</w:t>
      </w:r>
      <w:proofErr w:type="spellEnd"/>
      <w:r w:rsidRPr="0044629D">
        <w:rPr>
          <w:lang w:val="en-US"/>
        </w:rPr>
        <w:t xml:space="preserve">: </w:t>
      </w:r>
      <w:r w:rsidR="0018638A">
        <w:fldChar w:fldCharType="begin"/>
      </w:r>
      <w:r w:rsidR="0018638A" w:rsidRPr="005E73A6">
        <w:rPr>
          <w:lang w:val="en-US"/>
          <w:rPrChange w:id="1119" w:author="Ricardo Zelenovsky" w:date="2021-11-03T07:26:00Z">
            <w:rPr/>
          </w:rPrChange>
        </w:rPr>
        <w:instrText xml:space="preserve"> HYPERLINK "https://www.ti.com/lit/ug/slau208q/slau208q.pdf?ts=1635830432501&amp;ref_url=https%253A%252F%252Fwww.google.com%252F" </w:instrText>
      </w:r>
      <w:r w:rsidR="0018638A">
        <w:fldChar w:fldCharType="separate"/>
      </w:r>
      <w:r w:rsidRPr="0044629D">
        <w:rPr>
          <w:rStyle w:val="Hyperlink"/>
          <w:lang w:val="en-US"/>
        </w:rPr>
        <w:t>MSP430x5xx and MSP430x6xx Family User's Guide (Rev. Q) (ti.com)</w:t>
      </w:r>
      <w:r w:rsidR="0018638A">
        <w:rPr>
          <w:rStyle w:val="Hyperlink"/>
          <w:lang w:val="en-US"/>
        </w:rPr>
        <w:fldChar w:fldCharType="end"/>
      </w:r>
    </w:p>
    <w:p w14:paraId="50573CE4" w14:textId="4780A071" w:rsidR="006868CF" w:rsidRPr="00112A3E" w:rsidRDefault="006868CF" w:rsidP="00DB1F11">
      <w:pPr>
        <w:pStyle w:val="Texto-ABNT"/>
      </w:pPr>
      <w:r w:rsidRPr="0044629D">
        <w:rPr>
          <w:lang w:val="en-US"/>
        </w:rPr>
        <w:t>[9]</w:t>
      </w:r>
      <w:r w:rsidRPr="0044629D">
        <w:rPr>
          <w:lang w:val="en-US"/>
        </w:rPr>
        <w:tab/>
        <w:t xml:space="preserve">HC-05 - Bluetooth to Serial Port Module. </w:t>
      </w:r>
      <w:r>
        <w:t xml:space="preserve">Disponível em: </w:t>
      </w:r>
      <w:hyperlink r:id="rId88" w:history="1">
        <w:r>
          <w:rPr>
            <w:rStyle w:val="Hyperlink"/>
          </w:rPr>
          <w:t>HC-05 Datasheet.pdf (components101.com)</w:t>
        </w:r>
      </w:hyperlink>
    </w:p>
    <w:sectPr w:rsidR="006868CF" w:rsidRPr="00112A3E" w:rsidSect="004628B6">
      <w:headerReference w:type="default" r:id="rId89"/>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EB25D7" w14:textId="77777777" w:rsidR="004828AC" w:rsidRDefault="004828AC" w:rsidP="000A145D">
      <w:pPr>
        <w:spacing w:after="0" w:line="240" w:lineRule="auto"/>
      </w:pPr>
      <w:r>
        <w:separator/>
      </w:r>
    </w:p>
  </w:endnote>
  <w:endnote w:type="continuationSeparator" w:id="0">
    <w:p w14:paraId="48EE4A4D" w14:textId="77777777" w:rsidR="004828AC" w:rsidRDefault="004828AC" w:rsidP="000A14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6E0ED8" w14:textId="7B60AA9B" w:rsidR="000A145D" w:rsidRDefault="000A145D">
    <w:pPr>
      <w:pStyle w:val="Rodap"/>
      <w:jc w:val="center"/>
    </w:pPr>
  </w:p>
  <w:p w14:paraId="07A4A582" w14:textId="77777777" w:rsidR="000A145D" w:rsidRDefault="000A145D">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9DE467" w14:textId="77777777" w:rsidR="004828AC" w:rsidRDefault="004828AC" w:rsidP="000A145D">
      <w:pPr>
        <w:spacing w:after="0" w:line="240" w:lineRule="auto"/>
      </w:pPr>
      <w:r>
        <w:separator/>
      </w:r>
    </w:p>
  </w:footnote>
  <w:footnote w:type="continuationSeparator" w:id="0">
    <w:p w14:paraId="6581C7A6" w14:textId="77777777" w:rsidR="004828AC" w:rsidRDefault="004828AC" w:rsidP="000A145D">
      <w:pPr>
        <w:spacing w:after="0" w:line="240" w:lineRule="auto"/>
      </w:pPr>
      <w:r>
        <w:continuationSeparator/>
      </w:r>
    </w:p>
  </w:footnote>
  <w:footnote w:id="1">
    <w:p w14:paraId="0E3BD1F7" w14:textId="691081E4" w:rsidR="00375B5C" w:rsidRPr="002053F9" w:rsidRDefault="00375B5C">
      <w:pPr>
        <w:pStyle w:val="Textodenotaderodap"/>
        <w:rPr>
          <w:rFonts w:ascii="Times New Roman" w:hAnsi="Times New Roman" w:cs="Times New Roman"/>
        </w:rPr>
      </w:pPr>
      <w:r w:rsidRPr="002053F9">
        <w:rPr>
          <w:rStyle w:val="Refdenotaderodap"/>
          <w:rFonts w:ascii="Times New Roman" w:hAnsi="Times New Roman" w:cs="Times New Roman"/>
        </w:rPr>
        <w:footnoteRef/>
      </w:r>
      <w:r w:rsidRPr="002053F9">
        <w:rPr>
          <w:rFonts w:ascii="Times New Roman" w:hAnsi="Times New Roman" w:cs="Times New Roman"/>
        </w:rPr>
        <w:t xml:space="preserve"> Fonte:</w:t>
      </w:r>
      <w:r w:rsidRPr="002053F9">
        <w:rPr>
          <w:rFonts w:ascii="Times New Roman" w:hAnsi="Times New Roman" w:cs="Times New Roman"/>
          <w:spacing w:val="6"/>
        </w:rPr>
        <w:t xml:space="preserve"> </w:t>
      </w:r>
      <w:hyperlink r:id="rId1" w:history="1">
        <w:r w:rsidRPr="002053F9">
          <w:rPr>
            <w:rStyle w:val="Hyperlink"/>
            <w:rFonts w:ascii="Times New Roman" w:hAnsi="Times New Roman" w:cs="Times New Roman"/>
          </w:rPr>
          <w:t>https://www.bibliotecas.sbrt.org.br/articles/236</w:t>
        </w:r>
      </w:hyperlink>
    </w:p>
  </w:footnote>
  <w:footnote w:id="2">
    <w:p w14:paraId="33688AA3" w14:textId="2C95809A" w:rsidR="00375B5C" w:rsidRPr="0044629D" w:rsidRDefault="00375B5C">
      <w:pPr>
        <w:pStyle w:val="Textodenotaderodap"/>
        <w:rPr>
          <w:rFonts w:ascii="Times New Roman" w:hAnsi="Times New Roman" w:cs="Times New Roman"/>
          <w:lang w:val="en-US"/>
        </w:rPr>
      </w:pPr>
      <w:r w:rsidRPr="002053F9">
        <w:rPr>
          <w:rStyle w:val="Refdenotaderodap"/>
          <w:rFonts w:ascii="Times New Roman" w:hAnsi="Times New Roman" w:cs="Times New Roman"/>
        </w:rPr>
        <w:footnoteRef/>
      </w:r>
      <w:r w:rsidRPr="0044629D">
        <w:rPr>
          <w:rFonts w:ascii="Times New Roman" w:hAnsi="Times New Roman" w:cs="Times New Roman"/>
          <w:lang w:val="en-US"/>
        </w:rPr>
        <w:t xml:space="preserve"> Fonte:</w:t>
      </w:r>
      <w:r w:rsidRPr="0044629D">
        <w:rPr>
          <w:rFonts w:ascii="Times New Roman" w:hAnsi="Times New Roman" w:cs="Times New Roman"/>
          <w:spacing w:val="6"/>
          <w:lang w:val="en-US"/>
        </w:rPr>
        <w:t xml:space="preserve"> </w:t>
      </w:r>
      <w:r w:rsidR="0018638A">
        <w:fldChar w:fldCharType="begin"/>
      </w:r>
      <w:r w:rsidR="0018638A" w:rsidRPr="005E73A6">
        <w:rPr>
          <w:lang w:val="en-US"/>
          <w:rPrChange w:id="299" w:author="Ricardo Zelenovsky" w:date="2021-11-03T07:26:00Z">
            <w:rPr/>
          </w:rPrChange>
        </w:rPr>
        <w:instrText xml:space="preserve"> HYPERLINK "https://www.alldatasheet.com/datasheet-pdf/pdf/190918/NSC/LME49740.html" </w:instrText>
      </w:r>
      <w:r w:rsidR="0018638A">
        <w:fldChar w:fldCharType="separate"/>
      </w:r>
      <w:r w:rsidRPr="0044629D">
        <w:rPr>
          <w:rStyle w:val="Hyperlink"/>
          <w:rFonts w:ascii="Times New Roman" w:hAnsi="Times New Roman" w:cs="Times New Roman"/>
          <w:lang w:val="en-US"/>
        </w:rPr>
        <w:t xml:space="preserve">LME49740 </w:t>
      </w:r>
      <w:proofErr w:type="gramStart"/>
      <w:r w:rsidRPr="0044629D">
        <w:rPr>
          <w:rStyle w:val="Hyperlink"/>
          <w:rFonts w:ascii="Times New Roman" w:hAnsi="Times New Roman" w:cs="Times New Roman"/>
          <w:lang w:val="en-US"/>
        </w:rPr>
        <w:t>Datasheet(</w:t>
      </w:r>
      <w:proofErr w:type="gramEnd"/>
      <w:r w:rsidRPr="0044629D">
        <w:rPr>
          <w:rStyle w:val="Hyperlink"/>
          <w:rFonts w:ascii="Times New Roman" w:hAnsi="Times New Roman" w:cs="Times New Roman"/>
          <w:lang w:val="en-US"/>
        </w:rPr>
        <w:t>PDF) - National Semiconductor (TI) (alldatasheet.com)</w:t>
      </w:r>
      <w:r w:rsidR="0018638A">
        <w:rPr>
          <w:rStyle w:val="Hyperlink"/>
          <w:rFonts w:ascii="Times New Roman" w:hAnsi="Times New Roman" w:cs="Times New Roman"/>
          <w:lang w:val="en-US"/>
        </w:rPr>
        <w:fldChar w:fldCharType="end"/>
      </w:r>
    </w:p>
  </w:footnote>
  <w:footnote w:id="3">
    <w:p w14:paraId="7F6C22AF" w14:textId="5E0703F2" w:rsidR="00375B5C" w:rsidRPr="0044629D" w:rsidRDefault="00375B5C">
      <w:pPr>
        <w:pStyle w:val="Textodenotaderodap"/>
        <w:rPr>
          <w:rFonts w:ascii="Times New Roman" w:hAnsi="Times New Roman" w:cs="Times New Roman"/>
          <w:sz w:val="16"/>
          <w:szCs w:val="16"/>
          <w:lang w:val="en-US"/>
        </w:rPr>
      </w:pPr>
      <w:r w:rsidRPr="002053F9">
        <w:rPr>
          <w:rStyle w:val="Refdenotaderodap"/>
          <w:rFonts w:ascii="Times New Roman" w:hAnsi="Times New Roman" w:cs="Times New Roman"/>
        </w:rPr>
        <w:footnoteRef/>
      </w:r>
      <w:r w:rsidRPr="0044629D">
        <w:rPr>
          <w:rFonts w:ascii="Times New Roman" w:hAnsi="Times New Roman" w:cs="Times New Roman"/>
          <w:lang w:val="en-US"/>
        </w:rPr>
        <w:t xml:space="preserve"> Fonte:</w:t>
      </w:r>
      <w:r w:rsidRPr="0044629D">
        <w:rPr>
          <w:rFonts w:ascii="Times New Roman" w:hAnsi="Times New Roman" w:cs="Times New Roman"/>
          <w:spacing w:val="6"/>
          <w:lang w:val="en-US"/>
        </w:rPr>
        <w:t xml:space="preserve"> </w:t>
      </w:r>
      <w:r w:rsidR="0018638A">
        <w:fldChar w:fldCharType="begin"/>
      </w:r>
      <w:r w:rsidR="0018638A" w:rsidRPr="005E73A6">
        <w:rPr>
          <w:lang w:val="en-US"/>
          <w:rPrChange w:id="323" w:author="Ricardo Zelenovsky" w:date="2021-11-03T07:26:00Z">
            <w:rPr/>
          </w:rPrChange>
        </w:rPr>
        <w:instrText xml:space="preserve"> HYPERLINK "https://www.microchip.com/en-us/product/23LC1024" </w:instrText>
      </w:r>
      <w:r w:rsidR="0018638A">
        <w:fldChar w:fldCharType="separate"/>
      </w:r>
      <w:r w:rsidRPr="0044629D">
        <w:rPr>
          <w:rStyle w:val="Hyperlink"/>
          <w:rFonts w:ascii="Times New Roman" w:hAnsi="Times New Roman" w:cs="Times New Roman"/>
          <w:lang w:val="en-US"/>
        </w:rPr>
        <w:t>23LC1024 | Microchip Technology</w:t>
      </w:r>
      <w:r w:rsidR="0018638A">
        <w:rPr>
          <w:rStyle w:val="Hyperlink"/>
          <w:rFonts w:ascii="Times New Roman" w:hAnsi="Times New Roman" w:cs="Times New Roman"/>
          <w:lang w:val="en-US"/>
        </w:rPr>
        <w:fldChar w:fldCharType="end"/>
      </w:r>
    </w:p>
  </w:footnote>
  <w:footnote w:id="4">
    <w:p w14:paraId="1586199E" w14:textId="5749D7B5" w:rsidR="003F35F1" w:rsidRPr="0044629D" w:rsidDel="008A4ED1" w:rsidRDefault="003F35F1" w:rsidP="003F35F1">
      <w:pPr>
        <w:pStyle w:val="Texto-ABNT"/>
        <w:rPr>
          <w:del w:id="345" w:author="Ricardo Zelenovsky" w:date="2021-11-03T09:17:00Z"/>
          <w:lang w:val="en-US"/>
        </w:rPr>
      </w:pPr>
      <w:del w:id="346" w:author="Ricardo Zelenovsky" w:date="2021-11-03T09:17:00Z">
        <w:r w:rsidDel="008A4ED1">
          <w:rPr>
            <w:rStyle w:val="Refdenotaderodap"/>
          </w:rPr>
          <w:footnoteRef/>
        </w:r>
        <w:r w:rsidRPr="0044629D" w:rsidDel="008A4ED1">
          <w:rPr>
            <w:lang w:val="en-US"/>
          </w:rPr>
          <w:delText xml:space="preserve"> </w:delText>
        </w:r>
        <w:r w:rsidRPr="0044629D" w:rsidDel="008A4ED1">
          <w:rPr>
            <w:sz w:val="20"/>
            <w:szCs w:val="20"/>
            <w:lang w:val="en-US"/>
          </w:rPr>
          <w:delText xml:space="preserve">Fonte: </w:delText>
        </w:r>
        <w:r w:rsidR="0018638A" w:rsidDel="008A4ED1">
          <w:fldChar w:fldCharType="begin"/>
        </w:r>
        <w:r w:rsidR="0018638A" w:rsidRPr="005E73A6" w:rsidDel="008A4ED1">
          <w:rPr>
            <w:bCs w:val="0"/>
            <w:lang w:val="en-US"/>
            <w:rPrChange w:id="347" w:author="Ricardo Zelenovsky" w:date="2021-11-03T07:26:00Z">
              <w:rPr>
                <w:bCs w:val="0"/>
              </w:rPr>
            </w:rPrChange>
          </w:rPr>
          <w:delInstrText xml:space="preserve"> HYPERLINK "https://drive.google.com/drive/folders/1e9GCMiBoDRyNw9BFatYOn1GyTIamAP5y" </w:delInstrText>
        </w:r>
        <w:r w:rsidR="0018638A" w:rsidDel="008A4ED1">
          <w:fldChar w:fldCharType="separate"/>
        </w:r>
        <w:r w:rsidRPr="0044629D" w:rsidDel="008A4ED1">
          <w:rPr>
            <w:rStyle w:val="Hyperlink"/>
            <w:sz w:val="20"/>
            <w:szCs w:val="20"/>
            <w:lang w:val="en-US"/>
          </w:rPr>
          <w:delText>Cmdo_AT - Google Drive</w:delText>
        </w:r>
        <w:r w:rsidR="0018638A" w:rsidDel="008A4ED1">
          <w:rPr>
            <w:rStyle w:val="Hyperlink"/>
            <w:bCs w:val="0"/>
            <w:sz w:val="20"/>
            <w:szCs w:val="20"/>
            <w:lang w:val="en-US"/>
          </w:rPr>
          <w:fldChar w:fldCharType="end"/>
        </w:r>
      </w:del>
    </w:p>
  </w:footnote>
  <w:footnote w:id="5">
    <w:p w14:paraId="12AE50C3" w14:textId="2740449F" w:rsidR="003F35F1" w:rsidDel="008A4ED1" w:rsidRDefault="003F35F1" w:rsidP="003F35F1">
      <w:pPr>
        <w:pStyle w:val="Texto-ABNT"/>
        <w:rPr>
          <w:del w:id="348" w:author="Ricardo Zelenovsky" w:date="2021-11-03T09:17:00Z"/>
        </w:rPr>
      </w:pPr>
      <w:del w:id="349" w:author="Ricardo Zelenovsky" w:date="2021-11-03T09:17:00Z">
        <w:r w:rsidDel="008A4ED1">
          <w:rPr>
            <w:rStyle w:val="Refdenotaderodap"/>
          </w:rPr>
          <w:footnoteRef/>
        </w:r>
        <w:r w:rsidDel="008A4ED1">
          <w:delText xml:space="preserve"> </w:delText>
        </w:r>
        <w:r w:rsidRPr="003F35F1" w:rsidDel="008A4ED1">
          <w:rPr>
            <w:sz w:val="20"/>
            <w:szCs w:val="20"/>
          </w:rPr>
          <w:delText xml:space="preserve">Fonte: </w:delText>
        </w:r>
        <w:r w:rsidR="0018638A" w:rsidDel="008A4ED1">
          <w:fldChar w:fldCharType="begin"/>
        </w:r>
        <w:r w:rsidR="0018638A" w:rsidDel="008A4ED1">
          <w:delInstrText xml:space="preserve"> HYPERLINK "https://components101.com/sites/default/files/component_datasheet/HC-05%20Datasheet.pdf" </w:delInstrText>
        </w:r>
        <w:r w:rsidR="0018638A" w:rsidDel="008A4ED1">
          <w:fldChar w:fldCharType="separate"/>
        </w:r>
        <w:r w:rsidRPr="003F35F1" w:rsidDel="008A4ED1">
          <w:rPr>
            <w:rStyle w:val="Hyperlink"/>
            <w:sz w:val="20"/>
            <w:szCs w:val="20"/>
          </w:rPr>
          <w:delText>HC-05 Datasheet.pdf (components101.com)</w:delText>
        </w:r>
        <w:r w:rsidR="0018638A" w:rsidDel="008A4ED1">
          <w:rPr>
            <w:rStyle w:val="Hyperlink"/>
            <w:bCs w:val="0"/>
            <w:sz w:val="20"/>
            <w:szCs w:val="20"/>
          </w:rPr>
          <w:fldChar w:fldCharType="end"/>
        </w:r>
      </w:del>
    </w:p>
  </w:footnote>
  <w:footnote w:id="6">
    <w:p w14:paraId="4B00D60A" w14:textId="4E1D5689" w:rsidR="0063064F" w:rsidRPr="0044629D" w:rsidRDefault="0063064F">
      <w:pPr>
        <w:pStyle w:val="Textodenotaderodap"/>
        <w:rPr>
          <w:rFonts w:ascii="Times New Roman" w:hAnsi="Times New Roman" w:cs="Times New Roman"/>
          <w:lang w:val="en-US"/>
        </w:rPr>
      </w:pPr>
      <w:r w:rsidRPr="0063064F">
        <w:rPr>
          <w:rStyle w:val="Refdenotaderodap"/>
          <w:rFonts w:ascii="Times New Roman" w:hAnsi="Times New Roman" w:cs="Times New Roman"/>
        </w:rPr>
        <w:footnoteRef/>
      </w:r>
      <w:r w:rsidRPr="0044629D">
        <w:rPr>
          <w:rFonts w:ascii="Times New Roman" w:hAnsi="Times New Roman" w:cs="Times New Roman"/>
          <w:lang w:val="en-US"/>
        </w:rPr>
        <w:t xml:space="preserve"> Fonte: </w:t>
      </w:r>
      <w:r w:rsidR="0018638A">
        <w:fldChar w:fldCharType="begin"/>
      </w:r>
      <w:r w:rsidR="0018638A" w:rsidRPr="005E73A6">
        <w:rPr>
          <w:lang w:val="en-US"/>
          <w:rPrChange w:id="366" w:author="Ricardo Zelenovsky" w:date="2021-11-03T07:26:00Z">
            <w:rPr/>
          </w:rPrChange>
        </w:rPr>
        <w:instrText xml:space="preserve"> HYPERLINK "https://tera-term.softonic.com.br/" </w:instrText>
      </w:r>
      <w:r w:rsidR="0018638A">
        <w:fldChar w:fldCharType="separate"/>
      </w:r>
      <w:r w:rsidRPr="0044629D">
        <w:rPr>
          <w:rStyle w:val="Hyperlink"/>
          <w:rFonts w:ascii="Times New Roman" w:hAnsi="Times New Roman" w:cs="Times New Roman"/>
          <w:lang w:val="en-US"/>
        </w:rPr>
        <w:t>Tera Term - Download (softonic.com.br)</w:t>
      </w:r>
      <w:r w:rsidR="0018638A">
        <w:rPr>
          <w:rStyle w:val="Hyperlink"/>
          <w:rFonts w:ascii="Times New Roman" w:hAnsi="Times New Roman" w:cs="Times New Roman"/>
          <w:lang w:val="en-US"/>
        </w:rPr>
        <w:fldChar w:fldCharType="end"/>
      </w:r>
    </w:p>
  </w:footnote>
  <w:footnote w:id="7">
    <w:p w14:paraId="5ADB23B7" w14:textId="45C13E72" w:rsidR="00464406" w:rsidRPr="0044629D" w:rsidRDefault="00464406">
      <w:pPr>
        <w:pStyle w:val="Textodenotaderodap"/>
        <w:rPr>
          <w:lang w:val="en-US"/>
        </w:rPr>
      </w:pPr>
      <w:r>
        <w:rPr>
          <w:rStyle w:val="Refdenotaderodap"/>
        </w:rPr>
        <w:footnoteRef/>
      </w:r>
      <w:r w:rsidRPr="0044629D">
        <w:rPr>
          <w:lang w:val="en-US"/>
        </w:rPr>
        <w:t xml:space="preserve"> </w:t>
      </w:r>
      <w:r w:rsidR="004F7A2F" w:rsidRPr="0044629D">
        <w:rPr>
          <w:rFonts w:ascii="Times New Roman" w:hAnsi="Times New Roman" w:cs="Times New Roman"/>
          <w:lang w:val="en-US"/>
        </w:rPr>
        <w:t xml:space="preserve">Fonte: </w:t>
      </w:r>
      <w:r w:rsidR="0018638A">
        <w:fldChar w:fldCharType="begin"/>
      </w:r>
      <w:r w:rsidR="0018638A" w:rsidRPr="005E73A6">
        <w:rPr>
          <w:lang w:val="en-US"/>
          <w:rPrChange w:id="526" w:author="Ricardo Zelenovsky" w:date="2021-11-03T07:26:00Z">
            <w:rPr/>
          </w:rPrChange>
        </w:rPr>
        <w:instrText xml:space="preserve"> HYPERLINK "https://drive.google.com/drive/u/0/folders/19tn-40Jv_WBvydNyYiRZybmUIexdeuBV" </w:instrText>
      </w:r>
      <w:r w:rsidR="0018638A">
        <w:fldChar w:fldCharType="separate"/>
      </w:r>
      <w:r w:rsidR="004F7A2F" w:rsidRPr="0044629D">
        <w:rPr>
          <w:rStyle w:val="Hyperlink"/>
          <w:rFonts w:ascii="Times New Roman" w:hAnsi="Times New Roman" w:cs="Times New Roman"/>
          <w:lang w:val="en-US"/>
        </w:rPr>
        <w:t>Seno - Google Drive</w:t>
      </w:r>
      <w:r w:rsidR="0018638A">
        <w:rPr>
          <w:rStyle w:val="Hyperlink"/>
          <w:rFonts w:ascii="Times New Roman" w:hAnsi="Times New Roman" w:cs="Times New Roman"/>
          <w:lang w:val="en-US"/>
        </w:rPr>
        <w:fldChar w:fldCharType="end"/>
      </w:r>
    </w:p>
  </w:footnote>
  <w:footnote w:id="8">
    <w:p w14:paraId="79E1A5BB" w14:textId="58C43FD6" w:rsidR="000F33CD" w:rsidRPr="0044629D" w:rsidRDefault="000F33CD">
      <w:pPr>
        <w:pStyle w:val="Textodenotaderodap"/>
        <w:rPr>
          <w:lang w:val="en-US"/>
        </w:rPr>
      </w:pPr>
      <w:r>
        <w:rPr>
          <w:rStyle w:val="Refdenotaderodap"/>
        </w:rPr>
        <w:footnoteRef/>
      </w:r>
      <w:r w:rsidRPr="0044629D">
        <w:rPr>
          <w:lang w:val="en-US"/>
        </w:rPr>
        <w:t xml:space="preserve"> </w:t>
      </w:r>
      <w:r w:rsidRPr="0044629D">
        <w:rPr>
          <w:rFonts w:ascii="Times New Roman" w:hAnsi="Times New Roman" w:cs="Times New Roman"/>
          <w:lang w:val="en-US"/>
        </w:rPr>
        <w:t xml:space="preserve">Fonte: </w:t>
      </w:r>
      <w:r w:rsidR="0018638A">
        <w:fldChar w:fldCharType="begin"/>
      </w:r>
      <w:r w:rsidR="0018638A" w:rsidRPr="005E73A6">
        <w:rPr>
          <w:lang w:val="en-US"/>
          <w:rPrChange w:id="651" w:author="Ricardo Zelenovsky" w:date="2021-11-03T07:26:00Z">
            <w:rPr/>
          </w:rPrChange>
        </w:rPr>
        <w:instrText xml:space="preserve"> HYPERLINK "https://apps.apple.com/us/app/tone-generator-audio-sound-hz/id1206449238" </w:instrText>
      </w:r>
      <w:r w:rsidR="0018638A">
        <w:fldChar w:fldCharType="separate"/>
      </w:r>
      <w:r w:rsidRPr="0044629D">
        <w:rPr>
          <w:rStyle w:val="Hyperlink"/>
          <w:rFonts w:ascii="Times New Roman" w:hAnsi="Times New Roman" w:cs="Times New Roman"/>
          <w:lang w:val="en-US"/>
        </w:rPr>
        <w:t>‎Tone Generator: Audio Sound Hz on the App Store (apple.com)</w:t>
      </w:r>
      <w:r w:rsidR="0018638A">
        <w:rPr>
          <w:rStyle w:val="Hyperlink"/>
          <w:rFonts w:ascii="Times New Roman" w:hAnsi="Times New Roman" w:cs="Times New Roman"/>
          <w:lang w:val="en-US"/>
        </w:rPr>
        <w:fldChar w:fldCharType="end"/>
      </w:r>
    </w:p>
  </w:footnote>
  <w:footnote w:id="9">
    <w:p w14:paraId="4A6D4675" w14:textId="31B41C79" w:rsidR="00D049DA" w:rsidRDefault="00D049DA">
      <w:pPr>
        <w:pStyle w:val="Textodenotaderodap"/>
      </w:pPr>
      <w:r>
        <w:rPr>
          <w:rStyle w:val="Refdenotaderodap"/>
        </w:rPr>
        <w:footnoteRef/>
      </w:r>
      <w:r>
        <w:t xml:space="preserve"> </w:t>
      </w:r>
      <w:r w:rsidR="004E02D4" w:rsidRPr="00B262AA">
        <w:rPr>
          <w:rFonts w:ascii="Times New Roman" w:hAnsi="Times New Roman" w:cs="Times New Roman"/>
        </w:rPr>
        <w:t xml:space="preserve">Fonte: </w:t>
      </w:r>
      <w:hyperlink r:id="rId2" w:history="1">
        <w:proofErr w:type="spellStart"/>
        <w:r w:rsidR="00B262AA" w:rsidRPr="00B262AA">
          <w:rPr>
            <w:rStyle w:val="Hyperlink"/>
            <w:rFonts w:ascii="Times New Roman" w:hAnsi="Times New Roman" w:cs="Times New Roman"/>
          </w:rPr>
          <w:t>User</w:t>
        </w:r>
        <w:proofErr w:type="spellEnd"/>
        <w:r w:rsidR="00B262AA" w:rsidRPr="00B262AA">
          <w:rPr>
            <w:rStyle w:val="Hyperlink"/>
            <w:rFonts w:ascii="Times New Roman" w:hAnsi="Times New Roman" w:cs="Times New Roman"/>
          </w:rPr>
          <w:t xml:space="preserve"> </w:t>
        </w:r>
        <w:proofErr w:type="spellStart"/>
        <w:r w:rsidR="00B262AA" w:rsidRPr="00B262AA">
          <w:rPr>
            <w:rStyle w:val="Hyperlink"/>
            <w:rFonts w:ascii="Times New Roman" w:hAnsi="Times New Roman" w:cs="Times New Roman"/>
          </w:rPr>
          <w:t>Guide</w:t>
        </w:r>
        <w:proofErr w:type="spellEnd"/>
        <w:r w:rsidR="00B262AA" w:rsidRPr="00B262AA">
          <w:rPr>
            <w:rStyle w:val="Hyperlink"/>
            <w:rFonts w:ascii="Times New Roman" w:hAnsi="Times New Roman" w:cs="Times New Roman"/>
          </w:rPr>
          <w:t xml:space="preserve"> - Google Drive</w:t>
        </w:r>
      </w:hyperlink>
    </w:p>
  </w:footnote>
  <w:footnote w:id="10">
    <w:p w14:paraId="60010932" w14:textId="52763655" w:rsidR="0071093B" w:rsidRDefault="0071093B">
      <w:pPr>
        <w:pStyle w:val="Textodenotaderodap"/>
      </w:pPr>
      <w:r>
        <w:rPr>
          <w:rStyle w:val="Refdenotaderodap"/>
        </w:rPr>
        <w:footnoteRef/>
      </w:r>
      <w:r>
        <w:t xml:space="preserve"> </w:t>
      </w:r>
      <w:r w:rsidRPr="0071093B">
        <w:rPr>
          <w:rFonts w:ascii="Times New Roman" w:hAnsi="Times New Roman" w:cs="Times New Roman"/>
        </w:rPr>
        <w:t xml:space="preserve">Fonte: </w:t>
      </w:r>
      <w:hyperlink r:id="rId3" w:history="1">
        <w:r w:rsidRPr="0071093B">
          <w:rPr>
            <w:rStyle w:val="Hyperlink"/>
            <w:rFonts w:ascii="Times New Roman" w:hAnsi="Times New Roman" w:cs="Times New Roman"/>
          </w:rPr>
          <w:t>DOA_FINAL - Google Drive</w:t>
        </w:r>
      </w:hyperlink>
    </w:p>
  </w:footnote>
  <w:footnote w:id="11">
    <w:p w14:paraId="26A556C6" w14:textId="7AB2DD97" w:rsidR="003209FF" w:rsidRDefault="003209FF">
      <w:pPr>
        <w:pStyle w:val="Textodenotaderodap"/>
      </w:pPr>
      <w:r>
        <w:rPr>
          <w:rStyle w:val="Refdenotaderodap"/>
        </w:rPr>
        <w:footnoteRef/>
      </w:r>
      <w:r>
        <w:t xml:space="preserve"> </w:t>
      </w:r>
      <w:r w:rsidR="004E02D4" w:rsidRPr="004E02D4">
        <w:rPr>
          <w:rFonts w:ascii="Times New Roman" w:hAnsi="Times New Roman" w:cs="Times New Roman"/>
        </w:rPr>
        <w:t xml:space="preserve">Fonte: </w:t>
      </w:r>
      <w:hyperlink r:id="rId4" w:anchor="gid=236573042" w:history="1">
        <w:r w:rsidR="004E02D4" w:rsidRPr="004E02D4">
          <w:rPr>
            <w:rStyle w:val="Hyperlink"/>
            <w:rFonts w:ascii="Times New Roman" w:hAnsi="Times New Roman" w:cs="Times New Roman"/>
          </w:rPr>
          <w:t>Resultado Final.xlsx - Planilhas Google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0D7B3" w14:textId="6162AC13" w:rsidR="00575B70" w:rsidRDefault="00575B70">
    <w:pPr>
      <w:pStyle w:val="Cabealho"/>
      <w:jc w:val="right"/>
    </w:pPr>
  </w:p>
  <w:p w14:paraId="234920E1" w14:textId="77777777" w:rsidR="00174177" w:rsidRDefault="0017417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1096850"/>
      <w:docPartObj>
        <w:docPartGallery w:val="Page Numbers (Top of Page)"/>
        <w:docPartUnique/>
      </w:docPartObj>
    </w:sdtPr>
    <w:sdtEndPr/>
    <w:sdtContent>
      <w:p w14:paraId="6FBF0AF2" w14:textId="77777777" w:rsidR="004628B6" w:rsidRDefault="004628B6">
        <w:pPr>
          <w:pStyle w:val="Cabealho"/>
          <w:jc w:val="right"/>
        </w:pPr>
        <w:r>
          <w:fldChar w:fldCharType="begin"/>
        </w:r>
        <w:r>
          <w:instrText>PAGE   \* MERGEFORMAT</w:instrText>
        </w:r>
        <w:r>
          <w:fldChar w:fldCharType="separate"/>
        </w:r>
        <w:r>
          <w:t>2</w:t>
        </w:r>
        <w:r>
          <w:fldChar w:fldCharType="end"/>
        </w:r>
      </w:p>
    </w:sdtContent>
  </w:sdt>
  <w:p w14:paraId="0F13D4E3" w14:textId="77777777" w:rsidR="004628B6" w:rsidRDefault="004628B6">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6A2900"/>
    <w:multiLevelType w:val="multilevel"/>
    <w:tmpl w:val="951A830C"/>
    <w:lvl w:ilvl="0">
      <w:start w:val="1"/>
      <w:numFmt w:val="decimal"/>
      <w:lvlText w:val="%1"/>
      <w:lvlJc w:val="left"/>
      <w:pPr>
        <w:ind w:left="480" w:hanging="480"/>
      </w:pPr>
      <w:rPr>
        <w:rFonts w:hint="default"/>
      </w:rPr>
    </w:lvl>
    <w:lvl w:ilvl="1">
      <w:start w:val="1"/>
      <w:numFmt w:val="decimal"/>
      <w:lvlText w:val="%1.%2"/>
      <w:lvlJc w:val="left"/>
      <w:pPr>
        <w:ind w:left="705" w:hanging="48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205" w:hanging="108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015" w:hanging="1440"/>
      </w:pPr>
      <w:rPr>
        <w:rFonts w:hint="default"/>
      </w:rPr>
    </w:lvl>
    <w:lvl w:ilvl="8">
      <w:start w:val="1"/>
      <w:numFmt w:val="decimal"/>
      <w:lvlText w:val="%1.%2.%3.%4.%5.%6.%7.%8.%9"/>
      <w:lvlJc w:val="left"/>
      <w:pPr>
        <w:ind w:left="3600" w:hanging="1800"/>
      </w:pPr>
      <w:rPr>
        <w:rFonts w:hint="default"/>
      </w:rPr>
    </w:lvl>
  </w:abstractNum>
  <w:abstractNum w:abstractNumId="1" w15:restartNumberingAfterBreak="0">
    <w:nsid w:val="31956950"/>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3D535538"/>
    <w:multiLevelType w:val="multilevel"/>
    <w:tmpl w:val="FF80652A"/>
    <w:lvl w:ilvl="0">
      <w:start w:val="1"/>
      <w:numFmt w:val="decimal"/>
      <w:lvlText w:val="%1"/>
      <w:lvlJc w:val="left"/>
      <w:pPr>
        <w:ind w:left="480" w:hanging="480"/>
      </w:pPr>
      <w:rPr>
        <w:rFonts w:hint="default"/>
      </w:rPr>
    </w:lvl>
    <w:lvl w:ilvl="1">
      <w:start w:val="1"/>
      <w:numFmt w:val="decimal"/>
      <w:lvlText w:val="%1.%2"/>
      <w:lvlJc w:val="left"/>
      <w:pPr>
        <w:ind w:left="622" w:hanging="48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205" w:hanging="108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015" w:hanging="1440"/>
      </w:pPr>
      <w:rPr>
        <w:rFonts w:hint="default"/>
      </w:rPr>
    </w:lvl>
    <w:lvl w:ilvl="8">
      <w:start w:val="1"/>
      <w:numFmt w:val="decimal"/>
      <w:lvlText w:val="%1.%2.%3.%4.%5.%6.%7.%8.%9"/>
      <w:lvlJc w:val="left"/>
      <w:pPr>
        <w:ind w:left="3600" w:hanging="1800"/>
      </w:pPr>
      <w:rPr>
        <w:rFonts w:hint="default"/>
      </w:rPr>
    </w:lvl>
  </w:abstractNum>
  <w:abstractNum w:abstractNumId="3" w15:restartNumberingAfterBreak="0">
    <w:nsid w:val="47927BF9"/>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4B233149"/>
    <w:multiLevelType w:val="multilevel"/>
    <w:tmpl w:val="E2F200F0"/>
    <w:lvl w:ilvl="0">
      <w:start w:val="2"/>
      <w:numFmt w:val="decimal"/>
      <w:lvlText w:val="%1"/>
      <w:lvlJc w:val="left"/>
      <w:pPr>
        <w:ind w:left="360" w:hanging="360"/>
      </w:pPr>
      <w:rPr>
        <w:rFonts w:hint="default"/>
      </w:rPr>
    </w:lvl>
    <w:lvl w:ilvl="1">
      <w:start w:val="1"/>
      <w:numFmt w:val="decimal"/>
      <w:lvlText w:val="%1.%2"/>
      <w:lvlJc w:val="left"/>
      <w:pPr>
        <w:ind w:left="585" w:hanging="36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205" w:hanging="108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015" w:hanging="1440"/>
      </w:pPr>
      <w:rPr>
        <w:rFonts w:hint="default"/>
      </w:rPr>
    </w:lvl>
    <w:lvl w:ilvl="8">
      <w:start w:val="1"/>
      <w:numFmt w:val="decimal"/>
      <w:lvlText w:val="%1.%2.%3.%4.%5.%6.%7.%8.%9"/>
      <w:lvlJc w:val="left"/>
      <w:pPr>
        <w:ind w:left="3600" w:hanging="1800"/>
      </w:pPr>
      <w:rPr>
        <w:rFonts w:hint="default"/>
      </w:rPr>
    </w:lvl>
  </w:abstractNum>
  <w:abstractNum w:abstractNumId="5" w15:restartNumberingAfterBreak="0">
    <w:nsid w:val="635C1DF2"/>
    <w:multiLevelType w:val="multilevel"/>
    <w:tmpl w:val="D41A94F0"/>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6BB66E0C"/>
    <w:multiLevelType w:val="multilevel"/>
    <w:tmpl w:val="46383B4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5BF7110"/>
    <w:multiLevelType w:val="multilevel"/>
    <w:tmpl w:val="FF80652A"/>
    <w:lvl w:ilvl="0">
      <w:start w:val="1"/>
      <w:numFmt w:val="decimal"/>
      <w:lvlText w:val="%1"/>
      <w:lvlJc w:val="left"/>
      <w:pPr>
        <w:ind w:left="480" w:hanging="480"/>
      </w:pPr>
      <w:rPr>
        <w:rFonts w:hint="default"/>
      </w:rPr>
    </w:lvl>
    <w:lvl w:ilvl="1">
      <w:start w:val="1"/>
      <w:numFmt w:val="decimal"/>
      <w:lvlText w:val="%1.%2"/>
      <w:lvlJc w:val="left"/>
      <w:pPr>
        <w:ind w:left="622" w:hanging="48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205" w:hanging="108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015" w:hanging="1440"/>
      </w:pPr>
      <w:rPr>
        <w:rFonts w:hint="default"/>
      </w:rPr>
    </w:lvl>
    <w:lvl w:ilvl="8">
      <w:start w:val="1"/>
      <w:numFmt w:val="decimal"/>
      <w:lvlText w:val="%1.%2.%3.%4.%5.%6.%7.%8.%9"/>
      <w:lvlJc w:val="left"/>
      <w:pPr>
        <w:ind w:left="3600" w:hanging="1800"/>
      </w:pPr>
      <w:rPr>
        <w:rFonts w:hint="default"/>
      </w:rPr>
    </w:lvl>
  </w:abstractNum>
  <w:num w:numId="1">
    <w:abstractNumId w:val="5"/>
  </w:num>
  <w:num w:numId="2">
    <w:abstractNumId w:val="6"/>
  </w:num>
  <w:num w:numId="3">
    <w:abstractNumId w:val="7"/>
  </w:num>
  <w:num w:numId="4">
    <w:abstractNumId w:val="4"/>
  </w:num>
  <w:num w:numId="5">
    <w:abstractNumId w:val="0"/>
  </w:num>
  <w:num w:numId="6">
    <w:abstractNumId w:val="2"/>
  </w:num>
  <w:num w:numId="7">
    <w:abstractNumId w:val="3"/>
  </w:num>
  <w:num w:numId="8">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icardo Zelenovsky">
    <w15:presenceInfo w15:providerId="Windows Live" w15:userId="480884d77de30aa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trackRevisions/>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A3E"/>
    <w:rsid w:val="000009A5"/>
    <w:rsid w:val="00006F86"/>
    <w:rsid w:val="000079BD"/>
    <w:rsid w:val="0001279E"/>
    <w:rsid w:val="000135D3"/>
    <w:rsid w:val="00015E06"/>
    <w:rsid w:val="000224C6"/>
    <w:rsid w:val="000237E3"/>
    <w:rsid w:val="00025913"/>
    <w:rsid w:val="0002692D"/>
    <w:rsid w:val="000346B9"/>
    <w:rsid w:val="00036D12"/>
    <w:rsid w:val="00045DC6"/>
    <w:rsid w:val="00047024"/>
    <w:rsid w:val="000528AD"/>
    <w:rsid w:val="0005362C"/>
    <w:rsid w:val="0005408B"/>
    <w:rsid w:val="0005794A"/>
    <w:rsid w:val="00060809"/>
    <w:rsid w:val="00065142"/>
    <w:rsid w:val="000700DD"/>
    <w:rsid w:val="00075052"/>
    <w:rsid w:val="00077096"/>
    <w:rsid w:val="0008223F"/>
    <w:rsid w:val="0008511C"/>
    <w:rsid w:val="0008521A"/>
    <w:rsid w:val="000857CE"/>
    <w:rsid w:val="00090A17"/>
    <w:rsid w:val="00095984"/>
    <w:rsid w:val="000A1091"/>
    <w:rsid w:val="000A145D"/>
    <w:rsid w:val="000A1567"/>
    <w:rsid w:val="000A25B4"/>
    <w:rsid w:val="000A34D5"/>
    <w:rsid w:val="000A72A0"/>
    <w:rsid w:val="000B12BE"/>
    <w:rsid w:val="000B1BE2"/>
    <w:rsid w:val="000B1FE6"/>
    <w:rsid w:val="000B32E0"/>
    <w:rsid w:val="000B5E33"/>
    <w:rsid w:val="000C29E2"/>
    <w:rsid w:val="000C4310"/>
    <w:rsid w:val="000D327A"/>
    <w:rsid w:val="000D6EEB"/>
    <w:rsid w:val="000D725B"/>
    <w:rsid w:val="000E325A"/>
    <w:rsid w:val="000E3A3C"/>
    <w:rsid w:val="000E4115"/>
    <w:rsid w:val="000E6291"/>
    <w:rsid w:val="000F29B2"/>
    <w:rsid w:val="000F33CD"/>
    <w:rsid w:val="000F47E6"/>
    <w:rsid w:val="000F5ECD"/>
    <w:rsid w:val="000F73C9"/>
    <w:rsid w:val="001036D9"/>
    <w:rsid w:val="00103FE2"/>
    <w:rsid w:val="001054ED"/>
    <w:rsid w:val="00106654"/>
    <w:rsid w:val="00107F9B"/>
    <w:rsid w:val="00110EE0"/>
    <w:rsid w:val="00112A3E"/>
    <w:rsid w:val="00115073"/>
    <w:rsid w:val="00115C60"/>
    <w:rsid w:val="00116C55"/>
    <w:rsid w:val="001207B3"/>
    <w:rsid w:val="00121646"/>
    <w:rsid w:val="00125BD5"/>
    <w:rsid w:val="00126D8B"/>
    <w:rsid w:val="00134473"/>
    <w:rsid w:val="0013651C"/>
    <w:rsid w:val="00140485"/>
    <w:rsid w:val="00143923"/>
    <w:rsid w:val="00144D91"/>
    <w:rsid w:val="00145AF1"/>
    <w:rsid w:val="00145E83"/>
    <w:rsid w:val="0015058F"/>
    <w:rsid w:val="001621A5"/>
    <w:rsid w:val="00164029"/>
    <w:rsid w:val="00164066"/>
    <w:rsid w:val="00164F03"/>
    <w:rsid w:val="001706F2"/>
    <w:rsid w:val="00174177"/>
    <w:rsid w:val="001768D5"/>
    <w:rsid w:val="001823C7"/>
    <w:rsid w:val="0018392C"/>
    <w:rsid w:val="0018558F"/>
    <w:rsid w:val="0018638A"/>
    <w:rsid w:val="00186AEB"/>
    <w:rsid w:val="00193D4A"/>
    <w:rsid w:val="001A034C"/>
    <w:rsid w:val="001A3274"/>
    <w:rsid w:val="001B22C6"/>
    <w:rsid w:val="001B2E0D"/>
    <w:rsid w:val="001B42B3"/>
    <w:rsid w:val="001B550E"/>
    <w:rsid w:val="001C02D2"/>
    <w:rsid w:val="001C6CDD"/>
    <w:rsid w:val="001D0161"/>
    <w:rsid w:val="001D470F"/>
    <w:rsid w:val="001D5AA5"/>
    <w:rsid w:val="001E62D6"/>
    <w:rsid w:val="001E6924"/>
    <w:rsid w:val="001E69C9"/>
    <w:rsid w:val="001F4FB6"/>
    <w:rsid w:val="001F5B76"/>
    <w:rsid w:val="001F6589"/>
    <w:rsid w:val="00204BE9"/>
    <w:rsid w:val="002053F9"/>
    <w:rsid w:val="00217898"/>
    <w:rsid w:val="00223C3F"/>
    <w:rsid w:val="00231A28"/>
    <w:rsid w:val="0023293C"/>
    <w:rsid w:val="00237194"/>
    <w:rsid w:val="00237649"/>
    <w:rsid w:val="002426ED"/>
    <w:rsid w:val="00244750"/>
    <w:rsid w:val="00244D5D"/>
    <w:rsid w:val="002463AF"/>
    <w:rsid w:val="00255E6A"/>
    <w:rsid w:val="00264F89"/>
    <w:rsid w:val="00277D3B"/>
    <w:rsid w:val="0028082B"/>
    <w:rsid w:val="002870E9"/>
    <w:rsid w:val="00291712"/>
    <w:rsid w:val="00293486"/>
    <w:rsid w:val="00296983"/>
    <w:rsid w:val="002A0619"/>
    <w:rsid w:val="002A2CB7"/>
    <w:rsid w:val="002A5995"/>
    <w:rsid w:val="002A760A"/>
    <w:rsid w:val="002B00A3"/>
    <w:rsid w:val="002B1302"/>
    <w:rsid w:val="002B1A63"/>
    <w:rsid w:val="002B3A0F"/>
    <w:rsid w:val="002B75D9"/>
    <w:rsid w:val="002D169B"/>
    <w:rsid w:val="002D20FA"/>
    <w:rsid w:val="002D2D91"/>
    <w:rsid w:val="002E1637"/>
    <w:rsid w:val="002E1DDE"/>
    <w:rsid w:val="002F24EC"/>
    <w:rsid w:val="002F2706"/>
    <w:rsid w:val="002F2D74"/>
    <w:rsid w:val="002F354E"/>
    <w:rsid w:val="002F3C27"/>
    <w:rsid w:val="002F488A"/>
    <w:rsid w:val="002F696C"/>
    <w:rsid w:val="00300602"/>
    <w:rsid w:val="0030232A"/>
    <w:rsid w:val="0030327A"/>
    <w:rsid w:val="003035ED"/>
    <w:rsid w:val="0030749A"/>
    <w:rsid w:val="0030790A"/>
    <w:rsid w:val="003125A7"/>
    <w:rsid w:val="00312D34"/>
    <w:rsid w:val="00316D0B"/>
    <w:rsid w:val="003209FF"/>
    <w:rsid w:val="00320A04"/>
    <w:rsid w:val="003226AC"/>
    <w:rsid w:val="00322C59"/>
    <w:rsid w:val="00326A2E"/>
    <w:rsid w:val="00330DDA"/>
    <w:rsid w:val="00343FFF"/>
    <w:rsid w:val="00344BAF"/>
    <w:rsid w:val="00344F5C"/>
    <w:rsid w:val="00345640"/>
    <w:rsid w:val="003528DC"/>
    <w:rsid w:val="003538BF"/>
    <w:rsid w:val="00356AEE"/>
    <w:rsid w:val="0036152B"/>
    <w:rsid w:val="00361AC9"/>
    <w:rsid w:val="00366478"/>
    <w:rsid w:val="003665F0"/>
    <w:rsid w:val="003668B5"/>
    <w:rsid w:val="003745C2"/>
    <w:rsid w:val="00374762"/>
    <w:rsid w:val="00375843"/>
    <w:rsid w:val="00375B5C"/>
    <w:rsid w:val="003826E3"/>
    <w:rsid w:val="00391B42"/>
    <w:rsid w:val="00392FE9"/>
    <w:rsid w:val="00396DB2"/>
    <w:rsid w:val="00397987"/>
    <w:rsid w:val="003A097E"/>
    <w:rsid w:val="003A509D"/>
    <w:rsid w:val="003A6089"/>
    <w:rsid w:val="003A6A45"/>
    <w:rsid w:val="003A7240"/>
    <w:rsid w:val="003C1D56"/>
    <w:rsid w:val="003C1F82"/>
    <w:rsid w:val="003C2F82"/>
    <w:rsid w:val="003C3848"/>
    <w:rsid w:val="003D0551"/>
    <w:rsid w:val="003D13A9"/>
    <w:rsid w:val="003D15ED"/>
    <w:rsid w:val="003D25E7"/>
    <w:rsid w:val="003D4E58"/>
    <w:rsid w:val="003D59DF"/>
    <w:rsid w:val="003E0C6A"/>
    <w:rsid w:val="003E3F43"/>
    <w:rsid w:val="003E6B0F"/>
    <w:rsid w:val="003F0A9D"/>
    <w:rsid w:val="003F35F1"/>
    <w:rsid w:val="003F4017"/>
    <w:rsid w:val="003F4018"/>
    <w:rsid w:val="003F677E"/>
    <w:rsid w:val="003F680B"/>
    <w:rsid w:val="003F7CC0"/>
    <w:rsid w:val="004053A5"/>
    <w:rsid w:val="00407752"/>
    <w:rsid w:val="00407B42"/>
    <w:rsid w:val="004104DD"/>
    <w:rsid w:val="004142A5"/>
    <w:rsid w:val="00417FCF"/>
    <w:rsid w:val="004205AC"/>
    <w:rsid w:val="00421E8B"/>
    <w:rsid w:val="00425541"/>
    <w:rsid w:val="004336F4"/>
    <w:rsid w:val="00433911"/>
    <w:rsid w:val="00435060"/>
    <w:rsid w:val="0044629D"/>
    <w:rsid w:val="004556E7"/>
    <w:rsid w:val="004628B6"/>
    <w:rsid w:val="00463C02"/>
    <w:rsid w:val="00464406"/>
    <w:rsid w:val="004654DA"/>
    <w:rsid w:val="00470670"/>
    <w:rsid w:val="004717C3"/>
    <w:rsid w:val="00472303"/>
    <w:rsid w:val="00472500"/>
    <w:rsid w:val="004729C2"/>
    <w:rsid w:val="00472B91"/>
    <w:rsid w:val="004828AC"/>
    <w:rsid w:val="0048448D"/>
    <w:rsid w:val="004844A6"/>
    <w:rsid w:val="00491EB1"/>
    <w:rsid w:val="004924D5"/>
    <w:rsid w:val="0049694C"/>
    <w:rsid w:val="00496E54"/>
    <w:rsid w:val="00497500"/>
    <w:rsid w:val="004A03F2"/>
    <w:rsid w:val="004A3449"/>
    <w:rsid w:val="004A49A4"/>
    <w:rsid w:val="004A5058"/>
    <w:rsid w:val="004A6ADB"/>
    <w:rsid w:val="004B040E"/>
    <w:rsid w:val="004B075D"/>
    <w:rsid w:val="004B34B7"/>
    <w:rsid w:val="004B38D4"/>
    <w:rsid w:val="004B4182"/>
    <w:rsid w:val="004B6423"/>
    <w:rsid w:val="004C0FDD"/>
    <w:rsid w:val="004C1906"/>
    <w:rsid w:val="004C3633"/>
    <w:rsid w:val="004C4813"/>
    <w:rsid w:val="004D054D"/>
    <w:rsid w:val="004D16E6"/>
    <w:rsid w:val="004D36D4"/>
    <w:rsid w:val="004D4737"/>
    <w:rsid w:val="004D4D89"/>
    <w:rsid w:val="004D7475"/>
    <w:rsid w:val="004D7FB0"/>
    <w:rsid w:val="004E02D4"/>
    <w:rsid w:val="004E1A34"/>
    <w:rsid w:val="004E2D5A"/>
    <w:rsid w:val="004F4DE7"/>
    <w:rsid w:val="004F7A2F"/>
    <w:rsid w:val="00503DC5"/>
    <w:rsid w:val="00512871"/>
    <w:rsid w:val="005147F5"/>
    <w:rsid w:val="00515A1E"/>
    <w:rsid w:val="00522A8B"/>
    <w:rsid w:val="0053416E"/>
    <w:rsid w:val="0053488A"/>
    <w:rsid w:val="00534FA6"/>
    <w:rsid w:val="00540C32"/>
    <w:rsid w:val="00546331"/>
    <w:rsid w:val="005463BE"/>
    <w:rsid w:val="00546AE4"/>
    <w:rsid w:val="0055383C"/>
    <w:rsid w:val="00561B86"/>
    <w:rsid w:val="0056381E"/>
    <w:rsid w:val="00565419"/>
    <w:rsid w:val="00566B64"/>
    <w:rsid w:val="00573351"/>
    <w:rsid w:val="00573989"/>
    <w:rsid w:val="00575B70"/>
    <w:rsid w:val="00580D63"/>
    <w:rsid w:val="00585D40"/>
    <w:rsid w:val="005874D3"/>
    <w:rsid w:val="0059028A"/>
    <w:rsid w:val="00590F4D"/>
    <w:rsid w:val="005937DE"/>
    <w:rsid w:val="00594BFC"/>
    <w:rsid w:val="005A1BB6"/>
    <w:rsid w:val="005A5DCF"/>
    <w:rsid w:val="005B1889"/>
    <w:rsid w:val="005B2103"/>
    <w:rsid w:val="005B2B60"/>
    <w:rsid w:val="005B2DD4"/>
    <w:rsid w:val="005B42A0"/>
    <w:rsid w:val="005B675C"/>
    <w:rsid w:val="005B7599"/>
    <w:rsid w:val="005B77EB"/>
    <w:rsid w:val="005C1320"/>
    <w:rsid w:val="005C3688"/>
    <w:rsid w:val="005C4DC6"/>
    <w:rsid w:val="005C4FB0"/>
    <w:rsid w:val="005D0726"/>
    <w:rsid w:val="005D1076"/>
    <w:rsid w:val="005D3882"/>
    <w:rsid w:val="005D4513"/>
    <w:rsid w:val="005D4E66"/>
    <w:rsid w:val="005D7678"/>
    <w:rsid w:val="005E0873"/>
    <w:rsid w:val="005E08AB"/>
    <w:rsid w:val="005E61E3"/>
    <w:rsid w:val="005E6594"/>
    <w:rsid w:val="005E73A6"/>
    <w:rsid w:val="005E7966"/>
    <w:rsid w:val="005E7F64"/>
    <w:rsid w:val="005F1067"/>
    <w:rsid w:val="005F2609"/>
    <w:rsid w:val="005F470D"/>
    <w:rsid w:val="005F4E98"/>
    <w:rsid w:val="005F7871"/>
    <w:rsid w:val="00602ECB"/>
    <w:rsid w:val="00603EA2"/>
    <w:rsid w:val="00605AE3"/>
    <w:rsid w:val="00606B45"/>
    <w:rsid w:val="00606FF1"/>
    <w:rsid w:val="006133A6"/>
    <w:rsid w:val="00614EE7"/>
    <w:rsid w:val="00615887"/>
    <w:rsid w:val="00615969"/>
    <w:rsid w:val="00623EB2"/>
    <w:rsid w:val="00625BB5"/>
    <w:rsid w:val="0063064F"/>
    <w:rsid w:val="00640304"/>
    <w:rsid w:val="0064332A"/>
    <w:rsid w:val="00644D21"/>
    <w:rsid w:val="0064592F"/>
    <w:rsid w:val="0065161F"/>
    <w:rsid w:val="006534C1"/>
    <w:rsid w:val="00653AE3"/>
    <w:rsid w:val="00655322"/>
    <w:rsid w:val="00662D93"/>
    <w:rsid w:val="00663BAE"/>
    <w:rsid w:val="00664412"/>
    <w:rsid w:val="00667EFD"/>
    <w:rsid w:val="00673790"/>
    <w:rsid w:val="00676E17"/>
    <w:rsid w:val="0068102D"/>
    <w:rsid w:val="006868CF"/>
    <w:rsid w:val="006873A4"/>
    <w:rsid w:val="00690887"/>
    <w:rsid w:val="006923B0"/>
    <w:rsid w:val="00692FF3"/>
    <w:rsid w:val="00693CD9"/>
    <w:rsid w:val="00694712"/>
    <w:rsid w:val="00695038"/>
    <w:rsid w:val="006A008E"/>
    <w:rsid w:val="006A426B"/>
    <w:rsid w:val="006A6356"/>
    <w:rsid w:val="006B07F3"/>
    <w:rsid w:val="006B3407"/>
    <w:rsid w:val="006B75BF"/>
    <w:rsid w:val="006C1514"/>
    <w:rsid w:val="006C169E"/>
    <w:rsid w:val="006C61AF"/>
    <w:rsid w:val="006C63A4"/>
    <w:rsid w:val="006C7295"/>
    <w:rsid w:val="006D024B"/>
    <w:rsid w:val="006D501F"/>
    <w:rsid w:val="006D667B"/>
    <w:rsid w:val="006D7E36"/>
    <w:rsid w:val="006E3F8F"/>
    <w:rsid w:val="006E4DA9"/>
    <w:rsid w:val="006F0B72"/>
    <w:rsid w:val="006F32AB"/>
    <w:rsid w:val="006F434A"/>
    <w:rsid w:val="006F5D9D"/>
    <w:rsid w:val="006F7732"/>
    <w:rsid w:val="007038BF"/>
    <w:rsid w:val="00704245"/>
    <w:rsid w:val="00707487"/>
    <w:rsid w:val="007078DF"/>
    <w:rsid w:val="0071093B"/>
    <w:rsid w:val="00710DC2"/>
    <w:rsid w:val="00712903"/>
    <w:rsid w:val="00712B1D"/>
    <w:rsid w:val="00717774"/>
    <w:rsid w:val="0071786C"/>
    <w:rsid w:val="00717E51"/>
    <w:rsid w:val="007225B4"/>
    <w:rsid w:val="00734297"/>
    <w:rsid w:val="00734F13"/>
    <w:rsid w:val="00740BA4"/>
    <w:rsid w:val="00743B95"/>
    <w:rsid w:val="007513E3"/>
    <w:rsid w:val="00753F30"/>
    <w:rsid w:val="007551A0"/>
    <w:rsid w:val="0075604F"/>
    <w:rsid w:val="00757C7C"/>
    <w:rsid w:val="00762F01"/>
    <w:rsid w:val="00765C9C"/>
    <w:rsid w:val="00765E1B"/>
    <w:rsid w:val="00771529"/>
    <w:rsid w:val="0077323D"/>
    <w:rsid w:val="00776D1C"/>
    <w:rsid w:val="00780D41"/>
    <w:rsid w:val="00780F97"/>
    <w:rsid w:val="00781C17"/>
    <w:rsid w:val="00784F48"/>
    <w:rsid w:val="00787E29"/>
    <w:rsid w:val="00787F50"/>
    <w:rsid w:val="00794A91"/>
    <w:rsid w:val="007A1CEE"/>
    <w:rsid w:val="007A4870"/>
    <w:rsid w:val="007B063B"/>
    <w:rsid w:val="007B39EF"/>
    <w:rsid w:val="007B5BD4"/>
    <w:rsid w:val="007B6F3D"/>
    <w:rsid w:val="007C3556"/>
    <w:rsid w:val="007C36B5"/>
    <w:rsid w:val="007C41A3"/>
    <w:rsid w:val="007C4369"/>
    <w:rsid w:val="007C5502"/>
    <w:rsid w:val="007C660C"/>
    <w:rsid w:val="007C7A1E"/>
    <w:rsid w:val="007D36F2"/>
    <w:rsid w:val="007D48DF"/>
    <w:rsid w:val="007D6DA3"/>
    <w:rsid w:val="007E12A6"/>
    <w:rsid w:val="007E1927"/>
    <w:rsid w:val="007E2393"/>
    <w:rsid w:val="007E4288"/>
    <w:rsid w:val="007E6072"/>
    <w:rsid w:val="007F2F8B"/>
    <w:rsid w:val="007F5B69"/>
    <w:rsid w:val="00802C87"/>
    <w:rsid w:val="00804D59"/>
    <w:rsid w:val="00813AD7"/>
    <w:rsid w:val="00813DAA"/>
    <w:rsid w:val="00814363"/>
    <w:rsid w:val="00814B12"/>
    <w:rsid w:val="008153B1"/>
    <w:rsid w:val="00816B81"/>
    <w:rsid w:val="00817049"/>
    <w:rsid w:val="00822275"/>
    <w:rsid w:val="00824483"/>
    <w:rsid w:val="00825DED"/>
    <w:rsid w:val="0082614D"/>
    <w:rsid w:val="00831747"/>
    <w:rsid w:val="00832389"/>
    <w:rsid w:val="008346C4"/>
    <w:rsid w:val="008358D1"/>
    <w:rsid w:val="00837602"/>
    <w:rsid w:val="00843441"/>
    <w:rsid w:val="00845EA6"/>
    <w:rsid w:val="00853997"/>
    <w:rsid w:val="00860EBD"/>
    <w:rsid w:val="00867E31"/>
    <w:rsid w:val="00874F88"/>
    <w:rsid w:val="00877263"/>
    <w:rsid w:val="00883171"/>
    <w:rsid w:val="00884495"/>
    <w:rsid w:val="00885EC7"/>
    <w:rsid w:val="0089241C"/>
    <w:rsid w:val="00894C03"/>
    <w:rsid w:val="00896EA6"/>
    <w:rsid w:val="00897B42"/>
    <w:rsid w:val="008A3CF1"/>
    <w:rsid w:val="008A4DAE"/>
    <w:rsid w:val="008A4ED1"/>
    <w:rsid w:val="008B1892"/>
    <w:rsid w:val="008B243F"/>
    <w:rsid w:val="008B29C8"/>
    <w:rsid w:val="008B43F6"/>
    <w:rsid w:val="008C1D04"/>
    <w:rsid w:val="008C30DF"/>
    <w:rsid w:val="008C3504"/>
    <w:rsid w:val="008C3F93"/>
    <w:rsid w:val="008C53F1"/>
    <w:rsid w:val="008D01A7"/>
    <w:rsid w:val="008D0553"/>
    <w:rsid w:val="008D2590"/>
    <w:rsid w:val="008D3D4E"/>
    <w:rsid w:val="008D3F11"/>
    <w:rsid w:val="008D6F7C"/>
    <w:rsid w:val="008E36D8"/>
    <w:rsid w:val="008E4E2D"/>
    <w:rsid w:val="008E649E"/>
    <w:rsid w:val="008F1736"/>
    <w:rsid w:val="008F3BCC"/>
    <w:rsid w:val="008F4A60"/>
    <w:rsid w:val="009006A8"/>
    <w:rsid w:val="00904BDA"/>
    <w:rsid w:val="009128C7"/>
    <w:rsid w:val="0091713F"/>
    <w:rsid w:val="0092099F"/>
    <w:rsid w:val="00920A00"/>
    <w:rsid w:val="00921430"/>
    <w:rsid w:val="00923BEB"/>
    <w:rsid w:val="00925D97"/>
    <w:rsid w:val="009304BF"/>
    <w:rsid w:val="00930A92"/>
    <w:rsid w:val="00946869"/>
    <w:rsid w:val="009478F2"/>
    <w:rsid w:val="009503F8"/>
    <w:rsid w:val="00950DB0"/>
    <w:rsid w:val="0095153C"/>
    <w:rsid w:val="009547DE"/>
    <w:rsid w:val="00954982"/>
    <w:rsid w:val="0095566F"/>
    <w:rsid w:val="00955A0D"/>
    <w:rsid w:val="0096131C"/>
    <w:rsid w:val="00962B5F"/>
    <w:rsid w:val="0096338E"/>
    <w:rsid w:val="009642EC"/>
    <w:rsid w:val="00964A58"/>
    <w:rsid w:val="00967DF5"/>
    <w:rsid w:val="00971F65"/>
    <w:rsid w:val="0097249E"/>
    <w:rsid w:val="0097694F"/>
    <w:rsid w:val="00976FA6"/>
    <w:rsid w:val="00977DB3"/>
    <w:rsid w:val="009820A4"/>
    <w:rsid w:val="00982FAD"/>
    <w:rsid w:val="00982FF1"/>
    <w:rsid w:val="00983EA1"/>
    <w:rsid w:val="0098520D"/>
    <w:rsid w:val="00985F22"/>
    <w:rsid w:val="00993361"/>
    <w:rsid w:val="00993446"/>
    <w:rsid w:val="009A08F9"/>
    <w:rsid w:val="009A0B1A"/>
    <w:rsid w:val="009A1214"/>
    <w:rsid w:val="009A1476"/>
    <w:rsid w:val="009A2E73"/>
    <w:rsid w:val="009A335B"/>
    <w:rsid w:val="009A4D16"/>
    <w:rsid w:val="009B3E20"/>
    <w:rsid w:val="009B5609"/>
    <w:rsid w:val="009C2DE1"/>
    <w:rsid w:val="009C5C64"/>
    <w:rsid w:val="009C7489"/>
    <w:rsid w:val="009C7B1D"/>
    <w:rsid w:val="009D12C9"/>
    <w:rsid w:val="009D6786"/>
    <w:rsid w:val="009E4592"/>
    <w:rsid w:val="009F3969"/>
    <w:rsid w:val="009F412D"/>
    <w:rsid w:val="009F7986"/>
    <w:rsid w:val="00A03EBD"/>
    <w:rsid w:val="00A042B5"/>
    <w:rsid w:val="00A04B2F"/>
    <w:rsid w:val="00A04F3C"/>
    <w:rsid w:val="00A06A26"/>
    <w:rsid w:val="00A12EE7"/>
    <w:rsid w:val="00A14393"/>
    <w:rsid w:val="00A165E7"/>
    <w:rsid w:val="00A3394E"/>
    <w:rsid w:val="00A44ECB"/>
    <w:rsid w:val="00A44F09"/>
    <w:rsid w:val="00A459CF"/>
    <w:rsid w:val="00A47889"/>
    <w:rsid w:val="00A539DC"/>
    <w:rsid w:val="00A54357"/>
    <w:rsid w:val="00A56FA4"/>
    <w:rsid w:val="00A60DAD"/>
    <w:rsid w:val="00A645B3"/>
    <w:rsid w:val="00A64AE7"/>
    <w:rsid w:val="00A67477"/>
    <w:rsid w:val="00A7162D"/>
    <w:rsid w:val="00A736E1"/>
    <w:rsid w:val="00A812D6"/>
    <w:rsid w:val="00A81302"/>
    <w:rsid w:val="00A840F1"/>
    <w:rsid w:val="00A86E02"/>
    <w:rsid w:val="00A911AA"/>
    <w:rsid w:val="00A9177E"/>
    <w:rsid w:val="00A965EC"/>
    <w:rsid w:val="00A971FF"/>
    <w:rsid w:val="00AA0EFD"/>
    <w:rsid w:val="00AA7800"/>
    <w:rsid w:val="00AB10CE"/>
    <w:rsid w:val="00AB1200"/>
    <w:rsid w:val="00AB37D0"/>
    <w:rsid w:val="00AC6CBF"/>
    <w:rsid w:val="00AC736E"/>
    <w:rsid w:val="00AD1419"/>
    <w:rsid w:val="00AD7A25"/>
    <w:rsid w:val="00AE0840"/>
    <w:rsid w:val="00AE3079"/>
    <w:rsid w:val="00AE5763"/>
    <w:rsid w:val="00AE7EE9"/>
    <w:rsid w:val="00AF2ECF"/>
    <w:rsid w:val="00AF2F18"/>
    <w:rsid w:val="00AF4165"/>
    <w:rsid w:val="00AF7B24"/>
    <w:rsid w:val="00B004A6"/>
    <w:rsid w:val="00B01CCC"/>
    <w:rsid w:val="00B05D7A"/>
    <w:rsid w:val="00B124A3"/>
    <w:rsid w:val="00B13CBC"/>
    <w:rsid w:val="00B149C1"/>
    <w:rsid w:val="00B15A34"/>
    <w:rsid w:val="00B15A3B"/>
    <w:rsid w:val="00B167EA"/>
    <w:rsid w:val="00B21CA6"/>
    <w:rsid w:val="00B2437C"/>
    <w:rsid w:val="00B262AA"/>
    <w:rsid w:val="00B26B4B"/>
    <w:rsid w:val="00B27640"/>
    <w:rsid w:val="00B325EC"/>
    <w:rsid w:val="00B40C17"/>
    <w:rsid w:val="00B42BB1"/>
    <w:rsid w:val="00B4488B"/>
    <w:rsid w:val="00B53362"/>
    <w:rsid w:val="00B611FA"/>
    <w:rsid w:val="00B64848"/>
    <w:rsid w:val="00B66A95"/>
    <w:rsid w:val="00B77BAC"/>
    <w:rsid w:val="00B77E4F"/>
    <w:rsid w:val="00B800C3"/>
    <w:rsid w:val="00B80BD9"/>
    <w:rsid w:val="00B81332"/>
    <w:rsid w:val="00B819B1"/>
    <w:rsid w:val="00B86AB2"/>
    <w:rsid w:val="00B9139C"/>
    <w:rsid w:val="00B93044"/>
    <w:rsid w:val="00B96CFB"/>
    <w:rsid w:val="00BA188E"/>
    <w:rsid w:val="00BA53FF"/>
    <w:rsid w:val="00BA63BE"/>
    <w:rsid w:val="00BA7C91"/>
    <w:rsid w:val="00BB7223"/>
    <w:rsid w:val="00BC0FC6"/>
    <w:rsid w:val="00BC390A"/>
    <w:rsid w:val="00BC6D76"/>
    <w:rsid w:val="00BD0C7A"/>
    <w:rsid w:val="00BD1E33"/>
    <w:rsid w:val="00BD33F9"/>
    <w:rsid w:val="00BE0A1C"/>
    <w:rsid w:val="00BE44D7"/>
    <w:rsid w:val="00BF09C3"/>
    <w:rsid w:val="00BF1779"/>
    <w:rsid w:val="00BF4B45"/>
    <w:rsid w:val="00BF5818"/>
    <w:rsid w:val="00BF587D"/>
    <w:rsid w:val="00C01BD4"/>
    <w:rsid w:val="00C05003"/>
    <w:rsid w:val="00C10700"/>
    <w:rsid w:val="00C200BD"/>
    <w:rsid w:val="00C22832"/>
    <w:rsid w:val="00C24FE6"/>
    <w:rsid w:val="00C26986"/>
    <w:rsid w:val="00C277A0"/>
    <w:rsid w:val="00C31EBB"/>
    <w:rsid w:val="00C32715"/>
    <w:rsid w:val="00C351A8"/>
    <w:rsid w:val="00C40A4E"/>
    <w:rsid w:val="00C419FB"/>
    <w:rsid w:val="00C42427"/>
    <w:rsid w:val="00C45498"/>
    <w:rsid w:val="00C473A5"/>
    <w:rsid w:val="00C503A8"/>
    <w:rsid w:val="00C50B41"/>
    <w:rsid w:val="00C51082"/>
    <w:rsid w:val="00C5255A"/>
    <w:rsid w:val="00C52E57"/>
    <w:rsid w:val="00C603DC"/>
    <w:rsid w:val="00C62A96"/>
    <w:rsid w:val="00C63B2C"/>
    <w:rsid w:val="00C72485"/>
    <w:rsid w:val="00C75FA0"/>
    <w:rsid w:val="00C76616"/>
    <w:rsid w:val="00C85847"/>
    <w:rsid w:val="00C92E04"/>
    <w:rsid w:val="00C957D7"/>
    <w:rsid w:val="00C95B2A"/>
    <w:rsid w:val="00C97D17"/>
    <w:rsid w:val="00CA1B9E"/>
    <w:rsid w:val="00CA4782"/>
    <w:rsid w:val="00CA77F2"/>
    <w:rsid w:val="00CB17FB"/>
    <w:rsid w:val="00CB7479"/>
    <w:rsid w:val="00CB77CD"/>
    <w:rsid w:val="00CC0C4D"/>
    <w:rsid w:val="00CC0D19"/>
    <w:rsid w:val="00CC1C2E"/>
    <w:rsid w:val="00CC32E7"/>
    <w:rsid w:val="00CC65B3"/>
    <w:rsid w:val="00CD016C"/>
    <w:rsid w:val="00CD2013"/>
    <w:rsid w:val="00CD25A5"/>
    <w:rsid w:val="00CD3D0F"/>
    <w:rsid w:val="00CD4397"/>
    <w:rsid w:val="00CD486A"/>
    <w:rsid w:val="00CE7E5E"/>
    <w:rsid w:val="00CF6AB8"/>
    <w:rsid w:val="00D01E3A"/>
    <w:rsid w:val="00D03EC3"/>
    <w:rsid w:val="00D049DA"/>
    <w:rsid w:val="00D06129"/>
    <w:rsid w:val="00D13D65"/>
    <w:rsid w:val="00D21143"/>
    <w:rsid w:val="00D2359A"/>
    <w:rsid w:val="00D30DAD"/>
    <w:rsid w:val="00D31E9F"/>
    <w:rsid w:val="00D333E7"/>
    <w:rsid w:val="00D33578"/>
    <w:rsid w:val="00D3391F"/>
    <w:rsid w:val="00D360C8"/>
    <w:rsid w:val="00D37325"/>
    <w:rsid w:val="00D4013F"/>
    <w:rsid w:val="00D402B2"/>
    <w:rsid w:val="00D40D67"/>
    <w:rsid w:val="00D42ED3"/>
    <w:rsid w:val="00D4568C"/>
    <w:rsid w:val="00D462BB"/>
    <w:rsid w:val="00D5326C"/>
    <w:rsid w:val="00D5415B"/>
    <w:rsid w:val="00D560ED"/>
    <w:rsid w:val="00D6286D"/>
    <w:rsid w:val="00D66459"/>
    <w:rsid w:val="00D731B6"/>
    <w:rsid w:val="00D76195"/>
    <w:rsid w:val="00D764BD"/>
    <w:rsid w:val="00D7760B"/>
    <w:rsid w:val="00D77E80"/>
    <w:rsid w:val="00D830D5"/>
    <w:rsid w:val="00D84B94"/>
    <w:rsid w:val="00D87FE0"/>
    <w:rsid w:val="00D9195B"/>
    <w:rsid w:val="00D942F9"/>
    <w:rsid w:val="00DA3A6D"/>
    <w:rsid w:val="00DA3A9B"/>
    <w:rsid w:val="00DA576A"/>
    <w:rsid w:val="00DB16D2"/>
    <w:rsid w:val="00DB1F11"/>
    <w:rsid w:val="00DB2687"/>
    <w:rsid w:val="00DB7856"/>
    <w:rsid w:val="00DC0122"/>
    <w:rsid w:val="00DC0277"/>
    <w:rsid w:val="00DC06E4"/>
    <w:rsid w:val="00DC4506"/>
    <w:rsid w:val="00DC755B"/>
    <w:rsid w:val="00DD1342"/>
    <w:rsid w:val="00DD447A"/>
    <w:rsid w:val="00DD6FB6"/>
    <w:rsid w:val="00DE0978"/>
    <w:rsid w:val="00DE0A48"/>
    <w:rsid w:val="00DE224E"/>
    <w:rsid w:val="00DF4309"/>
    <w:rsid w:val="00DF71C1"/>
    <w:rsid w:val="00E011E1"/>
    <w:rsid w:val="00E038D9"/>
    <w:rsid w:val="00E056F0"/>
    <w:rsid w:val="00E05F35"/>
    <w:rsid w:val="00E0739C"/>
    <w:rsid w:val="00E127A7"/>
    <w:rsid w:val="00E139AF"/>
    <w:rsid w:val="00E21E52"/>
    <w:rsid w:val="00E22116"/>
    <w:rsid w:val="00E2451C"/>
    <w:rsid w:val="00E3008D"/>
    <w:rsid w:val="00E310EB"/>
    <w:rsid w:val="00E34102"/>
    <w:rsid w:val="00E34B8D"/>
    <w:rsid w:val="00E34D02"/>
    <w:rsid w:val="00E361FA"/>
    <w:rsid w:val="00E36A28"/>
    <w:rsid w:val="00E36BF0"/>
    <w:rsid w:val="00E37A0A"/>
    <w:rsid w:val="00E56983"/>
    <w:rsid w:val="00E60355"/>
    <w:rsid w:val="00E63BEE"/>
    <w:rsid w:val="00E63DB1"/>
    <w:rsid w:val="00E63FDD"/>
    <w:rsid w:val="00E72A19"/>
    <w:rsid w:val="00E7607E"/>
    <w:rsid w:val="00E8298C"/>
    <w:rsid w:val="00E82D55"/>
    <w:rsid w:val="00E85FF3"/>
    <w:rsid w:val="00E87247"/>
    <w:rsid w:val="00E90A89"/>
    <w:rsid w:val="00E91777"/>
    <w:rsid w:val="00EA36ED"/>
    <w:rsid w:val="00EA3EC8"/>
    <w:rsid w:val="00EB198D"/>
    <w:rsid w:val="00EB32BD"/>
    <w:rsid w:val="00EC475D"/>
    <w:rsid w:val="00EC4960"/>
    <w:rsid w:val="00EC6D12"/>
    <w:rsid w:val="00ED229F"/>
    <w:rsid w:val="00ED57BC"/>
    <w:rsid w:val="00EF3F53"/>
    <w:rsid w:val="00EF62BC"/>
    <w:rsid w:val="00F03F09"/>
    <w:rsid w:val="00F063BD"/>
    <w:rsid w:val="00F0791D"/>
    <w:rsid w:val="00F108D5"/>
    <w:rsid w:val="00F15F85"/>
    <w:rsid w:val="00F2096C"/>
    <w:rsid w:val="00F23C37"/>
    <w:rsid w:val="00F27AE4"/>
    <w:rsid w:val="00F31EE1"/>
    <w:rsid w:val="00F32040"/>
    <w:rsid w:val="00F33258"/>
    <w:rsid w:val="00F34683"/>
    <w:rsid w:val="00F36949"/>
    <w:rsid w:val="00F37652"/>
    <w:rsid w:val="00F42236"/>
    <w:rsid w:val="00F43AD5"/>
    <w:rsid w:val="00F47EB9"/>
    <w:rsid w:val="00F50B62"/>
    <w:rsid w:val="00F52D92"/>
    <w:rsid w:val="00F53358"/>
    <w:rsid w:val="00F63781"/>
    <w:rsid w:val="00F63DE3"/>
    <w:rsid w:val="00F64366"/>
    <w:rsid w:val="00F655D6"/>
    <w:rsid w:val="00F66DFD"/>
    <w:rsid w:val="00F75F66"/>
    <w:rsid w:val="00F811EB"/>
    <w:rsid w:val="00F87C53"/>
    <w:rsid w:val="00F9256C"/>
    <w:rsid w:val="00F93AFF"/>
    <w:rsid w:val="00FA30E7"/>
    <w:rsid w:val="00FA68A7"/>
    <w:rsid w:val="00FA6B70"/>
    <w:rsid w:val="00FB1322"/>
    <w:rsid w:val="00FB5CAD"/>
    <w:rsid w:val="00FB7DDA"/>
    <w:rsid w:val="00FC14C8"/>
    <w:rsid w:val="00FC218C"/>
    <w:rsid w:val="00FC612C"/>
    <w:rsid w:val="00FD351E"/>
    <w:rsid w:val="00FD668D"/>
    <w:rsid w:val="00FD6B0D"/>
    <w:rsid w:val="00FD7372"/>
    <w:rsid w:val="00FD798F"/>
    <w:rsid w:val="00FE370C"/>
    <w:rsid w:val="00FE3ECE"/>
    <w:rsid w:val="00FE46FD"/>
    <w:rsid w:val="00FE47B8"/>
    <w:rsid w:val="00FF0AD3"/>
    <w:rsid w:val="00FF0F38"/>
    <w:rsid w:val="00FF41C8"/>
    <w:rsid w:val="00FF7170"/>
    <w:rsid w:val="00FF750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0E8AE1"/>
  <w15:chartTrackingRefBased/>
  <w15:docId w15:val="{31C1498E-1784-4C2C-9DD8-904E7D0E93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6FA6"/>
  </w:style>
  <w:style w:type="paragraph" w:styleId="Ttulo1">
    <w:name w:val="heading 1"/>
    <w:aliases w:val="T1-ABNT"/>
    <w:basedOn w:val="Normal"/>
    <w:next w:val="Normal"/>
    <w:link w:val="Ttulo1Char"/>
    <w:uiPriority w:val="9"/>
    <w:qFormat/>
    <w:rsid w:val="00D21143"/>
    <w:pPr>
      <w:keepNext/>
      <w:keepLines/>
      <w:pageBreakBefore/>
      <w:numPr>
        <w:numId w:val="8"/>
      </w:numPr>
      <w:spacing w:after="851" w:line="360" w:lineRule="auto"/>
      <w:jc w:val="both"/>
      <w:outlineLvl w:val="0"/>
    </w:pPr>
    <w:rPr>
      <w:rFonts w:ascii="Times New Roman" w:eastAsiaTheme="majorEastAsia" w:hAnsi="Times New Roman" w:cstheme="majorBidi"/>
      <w:b/>
      <w:caps/>
      <w:sz w:val="24"/>
      <w:szCs w:val="32"/>
    </w:rPr>
  </w:style>
  <w:style w:type="paragraph" w:styleId="Ttulo2">
    <w:name w:val="heading 2"/>
    <w:aliases w:val="T2-ABNT"/>
    <w:basedOn w:val="Normal"/>
    <w:next w:val="Normal"/>
    <w:link w:val="Ttulo2Char"/>
    <w:uiPriority w:val="9"/>
    <w:unhideWhenUsed/>
    <w:qFormat/>
    <w:rsid w:val="00CC0D19"/>
    <w:pPr>
      <w:keepNext/>
      <w:keepLines/>
      <w:numPr>
        <w:ilvl w:val="1"/>
        <w:numId w:val="8"/>
      </w:numPr>
      <w:spacing w:before="851" w:after="851" w:line="360" w:lineRule="auto"/>
      <w:jc w:val="both"/>
      <w:outlineLvl w:val="1"/>
    </w:pPr>
    <w:rPr>
      <w:rFonts w:ascii="Times New Roman" w:eastAsiaTheme="majorEastAsia" w:hAnsi="Times New Roman" w:cstheme="majorBidi"/>
      <w:caps/>
      <w:sz w:val="24"/>
      <w:szCs w:val="26"/>
    </w:rPr>
  </w:style>
  <w:style w:type="paragraph" w:styleId="Ttulo3">
    <w:name w:val="heading 3"/>
    <w:aliases w:val="T3-ABNT"/>
    <w:basedOn w:val="Normal"/>
    <w:next w:val="Normal"/>
    <w:link w:val="Ttulo3Char"/>
    <w:uiPriority w:val="9"/>
    <w:unhideWhenUsed/>
    <w:qFormat/>
    <w:rsid w:val="00AB10CE"/>
    <w:pPr>
      <w:keepNext/>
      <w:keepLines/>
      <w:numPr>
        <w:ilvl w:val="2"/>
        <w:numId w:val="8"/>
      </w:numPr>
      <w:spacing w:before="851" w:after="851" w:line="360" w:lineRule="auto"/>
      <w:jc w:val="both"/>
      <w:outlineLvl w:val="2"/>
    </w:pPr>
    <w:rPr>
      <w:rFonts w:ascii="Times New Roman" w:eastAsiaTheme="majorEastAsia" w:hAnsi="Times New Roman" w:cstheme="majorBidi"/>
      <w:b/>
      <w:sz w:val="24"/>
      <w:szCs w:val="24"/>
    </w:rPr>
  </w:style>
  <w:style w:type="paragraph" w:styleId="Ttulo4">
    <w:name w:val="heading 4"/>
    <w:aliases w:val="T4-ABNT"/>
    <w:basedOn w:val="Normal"/>
    <w:next w:val="Normal"/>
    <w:link w:val="Ttulo4Char"/>
    <w:uiPriority w:val="9"/>
    <w:unhideWhenUsed/>
    <w:qFormat/>
    <w:rsid w:val="00AB10CE"/>
    <w:pPr>
      <w:keepNext/>
      <w:keepLines/>
      <w:numPr>
        <w:ilvl w:val="3"/>
        <w:numId w:val="8"/>
      </w:numPr>
      <w:spacing w:before="851" w:after="851" w:line="360" w:lineRule="auto"/>
      <w:jc w:val="both"/>
      <w:outlineLvl w:val="3"/>
    </w:pPr>
    <w:rPr>
      <w:rFonts w:ascii="Times New Roman" w:eastAsiaTheme="majorEastAsia" w:hAnsi="Times New Roman" w:cstheme="majorBidi"/>
      <w:iCs/>
      <w:sz w:val="24"/>
    </w:rPr>
  </w:style>
  <w:style w:type="paragraph" w:styleId="Ttulo5">
    <w:name w:val="heading 5"/>
    <w:basedOn w:val="Normal"/>
    <w:next w:val="Normal"/>
    <w:link w:val="Ttulo5Char"/>
    <w:uiPriority w:val="9"/>
    <w:unhideWhenUsed/>
    <w:qFormat/>
    <w:rsid w:val="00AB10CE"/>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har"/>
    <w:uiPriority w:val="9"/>
    <w:semiHidden/>
    <w:unhideWhenUsed/>
    <w:qFormat/>
    <w:rsid w:val="00AB10CE"/>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iPriority w:val="9"/>
    <w:semiHidden/>
    <w:unhideWhenUsed/>
    <w:qFormat/>
    <w:rsid w:val="00AB10CE"/>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AB10CE"/>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AB10CE"/>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12A3E"/>
    <w:pPr>
      <w:ind w:left="720"/>
      <w:contextualSpacing/>
    </w:pPr>
  </w:style>
  <w:style w:type="table" w:styleId="Tabelacomgrade">
    <w:name w:val="Table Grid"/>
    <w:basedOn w:val="Tabelanormal"/>
    <w:uiPriority w:val="39"/>
    <w:rsid w:val="001D01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epargpadro"/>
    <w:uiPriority w:val="99"/>
    <w:unhideWhenUsed/>
    <w:rsid w:val="00EA3EC8"/>
    <w:rPr>
      <w:color w:val="0563C1" w:themeColor="hyperlink"/>
      <w:u w:val="single"/>
    </w:rPr>
  </w:style>
  <w:style w:type="character" w:styleId="MenoPendente">
    <w:name w:val="Unresolved Mention"/>
    <w:basedOn w:val="Fontepargpadro"/>
    <w:uiPriority w:val="99"/>
    <w:semiHidden/>
    <w:unhideWhenUsed/>
    <w:rsid w:val="00EA3EC8"/>
    <w:rPr>
      <w:color w:val="605E5C"/>
      <w:shd w:val="clear" w:color="auto" w:fill="E1DFDD"/>
    </w:rPr>
  </w:style>
  <w:style w:type="paragraph" w:styleId="Cabealho">
    <w:name w:val="header"/>
    <w:basedOn w:val="Normal"/>
    <w:link w:val="CabealhoChar"/>
    <w:uiPriority w:val="99"/>
    <w:unhideWhenUsed/>
    <w:rsid w:val="000A145D"/>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A145D"/>
  </w:style>
  <w:style w:type="paragraph" w:styleId="Rodap">
    <w:name w:val="footer"/>
    <w:basedOn w:val="Normal"/>
    <w:link w:val="RodapChar"/>
    <w:uiPriority w:val="99"/>
    <w:unhideWhenUsed/>
    <w:rsid w:val="000A145D"/>
    <w:pPr>
      <w:tabs>
        <w:tab w:val="center" w:pos="4252"/>
        <w:tab w:val="right" w:pos="8504"/>
      </w:tabs>
      <w:spacing w:after="0" w:line="240" w:lineRule="auto"/>
    </w:pPr>
  </w:style>
  <w:style w:type="character" w:customStyle="1" w:styleId="RodapChar">
    <w:name w:val="Rodapé Char"/>
    <w:basedOn w:val="Fontepargpadro"/>
    <w:link w:val="Rodap"/>
    <w:uiPriority w:val="99"/>
    <w:rsid w:val="000A145D"/>
  </w:style>
  <w:style w:type="character" w:styleId="TextodoEspaoReservado">
    <w:name w:val="Placeholder Text"/>
    <w:basedOn w:val="Fontepargpadro"/>
    <w:uiPriority w:val="99"/>
    <w:semiHidden/>
    <w:rsid w:val="00375843"/>
    <w:rPr>
      <w:color w:val="808080"/>
    </w:rPr>
  </w:style>
  <w:style w:type="character" w:customStyle="1" w:styleId="Ttulo1Char">
    <w:name w:val="Título 1 Char"/>
    <w:aliases w:val="T1-ABNT Char"/>
    <w:basedOn w:val="Fontepargpadro"/>
    <w:link w:val="Ttulo1"/>
    <w:uiPriority w:val="9"/>
    <w:rsid w:val="00D21143"/>
    <w:rPr>
      <w:rFonts w:ascii="Times New Roman" w:eastAsiaTheme="majorEastAsia" w:hAnsi="Times New Roman" w:cstheme="majorBidi"/>
      <w:b/>
      <w:caps/>
      <w:sz w:val="24"/>
      <w:szCs w:val="32"/>
    </w:rPr>
  </w:style>
  <w:style w:type="character" w:customStyle="1" w:styleId="normaltextrun">
    <w:name w:val="normaltextrun"/>
    <w:basedOn w:val="Fontepargpadro"/>
    <w:rsid w:val="004924D5"/>
  </w:style>
  <w:style w:type="character" w:customStyle="1" w:styleId="eop">
    <w:name w:val="eop"/>
    <w:basedOn w:val="Fontepargpadro"/>
    <w:rsid w:val="00757C7C"/>
  </w:style>
  <w:style w:type="paragraph" w:styleId="Textodenotadefim">
    <w:name w:val="endnote text"/>
    <w:basedOn w:val="Normal"/>
    <w:link w:val="TextodenotadefimChar"/>
    <w:uiPriority w:val="99"/>
    <w:semiHidden/>
    <w:unhideWhenUsed/>
    <w:rsid w:val="00375B5C"/>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375B5C"/>
    <w:rPr>
      <w:sz w:val="20"/>
      <w:szCs w:val="20"/>
    </w:rPr>
  </w:style>
  <w:style w:type="character" w:styleId="Refdenotadefim">
    <w:name w:val="endnote reference"/>
    <w:basedOn w:val="Fontepargpadro"/>
    <w:uiPriority w:val="99"/>
    <w:semiHidden/>
    <w:unhideWhenUsed/>
    <w:rsid w:val="00375B5C"/>
    <w:rPr>
      <w:vertAlign w:val="superscript"/>
    </w:rPr>
  </w:style>
  <w:style w:type="paragraph" w:styleId="Textodenotaderodap">
    <w:name w:val="footnote text"/>
    <w:basedOn w:val="Normal"/>
    <w:link w:val="TextodenotaderodapChar"/>
    <w:uiPriority w:val="99"/>
    <w:semiHidden/>
    <w:unhideWhenUsed/>
    <w:rsid w:val="00375B5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375B5C"/>
    <w:rPr>
      <w:sz w:val="20"/>
      <w:szCs w:val="20"/>
    </w:rPr>
  </w:style>
  <w:style w:type="character" w:styleId="Refdenotaderodap">
    <w:name w:val="footnote reference"/>
    <w:basedOn w:val="Fontepargpadro"/>
    <w:uiPriority w:val="99"/>
    <w:semiHidden/>
    <w:unhideWhenUsed/>
    <w:rsid w:val="00375B5C"/>
    <w:rPr>
      <w:vertAlign w:val="superscript"/>
    </w:rPr>
  </w:style>
  <w:style w:type="paragraph" w:styleId="Legenda">
    <w:name w:val="caption"/>
    <w:basedOn w:val="Normal"/>
    <w:next w:val="Normal"/>
    <w:uiPriority w:val="35"/>
    <w:unhideWhenUsed/>
    <w:qFormat/>
    <w:rsid w:val="00A645B3"/>
    <w:pPr>
      <w:spacing w:after="200" w:line="240" w:lineRule="auto"/>
    </w:pPr>
    <w:rPr>
      <w:i/>
      <w:iCs/>
      <w:color w:val="44546A" w:themeColor="text2"/>
      <w:sz w:val="18"/>
      <w:szCs w:val="18"/>
    </w:rPr>
  </w:style>
  <w:style w:type="paragraph" w:customStyle="1" w:styleId="EstiloLegenda-ABNT">
    <w:name w:val="Estilo Legenda-ABNT"/>
    <w:basedOn w:val="Legenda"/>
    <w:qFormat/>
    <w:rsid w:val="00707487"/>
    <w:pPr>
      <w:keepNext/>
      <w:spacing w:after="0"/>
      <w:jc w:val="center"/>
    </w:pPr>
    <w:rPr>
      <w:rFonts w:ascii="Times New Roman" w:hAnsi="Times New Roman"/>
      <w:i w:val="0"/>
      <w:color w:val="auto"/>
      <w:sz w:val="24"/>
    </w:rPr>
  </w:style>
  <w:style w:type="paragraph" w:customStyle="1" w:styleId="Texto-ABNT">
    <w:name w:val="Texto-ABNT"/>
    <w:basedOn w:val="Normal"/>
    <w:qFormat/>
    <w:rsid w:val="00C62A96"/>
    <w:pPr>
      <w:tabs>
        <w:tab w:val="left" w:pos="709"/>
      </w:tabs>
      <w:spacing w:after="0" w:line="360" w:lineRule="auto"/>
      <w:jc w:val="both"/>
    </w:pPr>
    <w:rPr>
      <w:rFonts w:ascii="Times New Roman" w:hAnsi="Times New Roman" w:cs="Times New Roman"/>
      <w:bCs/>
      <w:sz w:val="24"/>
      <w:szCs w:val="24"/>
    </w:rPr>
  </w:style>
  <w:style w:type="character" w:customStyle="1" w:styleId="Ttulo2Char">
    <w:name w:val="Título 2 Char"/>
    <w:aliases w:val="T2-ABNT Char"/>
    <w:basedOn w:val="Fontepargpadro"/>
    <w:link w:val="Ttulo2"/>
    <w:uiPriority w:val="9"/>
    <w:rsid w:val="00CC0D19"/>
    <w:rPr>
      <w:rFonts w:ascii="Times New Roman" w:eastAsiaTheme="majorEastAsia" w:hAnsi="Times New Roman" w:cstheme="majorBidi"/>
      <w:caps/>
      <w:sz w:val="24"/>
      <w:szCs w:val="26"/>
    </w:rPr>
  </w:style>
  <w:style w:type="character" w:customStyle="1" w:styleId="Ttulo3Char">
    <w:name w:val="Título 3 Char"/>
    <w:aliases w:val="T3-ABNT Char"/>
    <w:basedOn w:val="Fontepargpadro"/>
    <w:link w:val="Ttulo3"/>
    <w:uiPriority w:val="9"/>
    <w:rsid w:val="00AB10CE"/>
    <w:rPr>
      <w:rFonts w:ascii="Times New Roman" w:eastAsiaTheme="majorEastAsia" w:hAnsi="Times New Roman" w:cstheme="majorBidi"/>
      <w:b/>
      <w:sz w:val="24"/>
      <w:szCs w:val="24"/>
    </w:rPr>
  </w:style>
  <w:style w:type="character" w:customStyle="1" w:styleId="Ttulo4Char">
    <w:name w:val="Título 4 Char"/>
    <w:aliases w:val="T4-ABNT Char"/>
    <w:basedOn w:val="Fontepargpadro"/>
    <w:link w:val="Ttulo4"/>
    <w:uiPriority w:val="9"/>
    <w:rsid w:val="00AB10CE"/>
    <w:rPr>
      <w:rFonts w:ascii="Times New Roman" w:eastAsiaTheme="majorEastAsia" w:hAnsi="Times New Roman" w:cstheme="majorBidi"/>
      <w:iCs/>
      <w:sz w:val="24"/>
    </w:rPr>
  </w:style>
  <w:style w:type="paragraph" w:styleId="Ttulo">
    <w:name w:val="Title"/>
    <w:aliases w:val="Capítulo"/>
    <w:basedOn w:val="Normal"/>
    <w:next w:val="Normal"/>
    <w:link w:val="TtuloChar"/>
    <w:uiPriority w:val="10"/>
    <w:qFormat/>
    <w:rsid w:val="00A459CF"/>
    <w:pPr>
      <w:keepNext/>
      <w:keepLines/>
      <w:pageBreakBefore/>
      <w:spacing w:after="851" w:line="360" w:lineRule="auto"/>
      <w:contextualSpacing/>
      <w:jc w:val="both"/>
    </w:pPr>
    <w:rPr>
      <w:rFonts w:ascii="Times New Roman" w:eastAsiaTheme="majorEastAsia" w:hAnsi="Times New Roman" w:cstheme="majorBidi"/>
      <w:b/>
      <w:caps/>
      <w:spacing w:val="-10"/>
      <w:kern w:val="28"/>
      <w:sz w:val="44"/>
      <w:szCs w:val="56"/>
    </w:rPr>
  </w:style>
  <w:style w:type="character" w:customStyle="1" w:styleId="TtuloChar">
    <w:name w:val="Título Char"/>
    <w:aliases w:val="Capítulo Char"/>
    <w:basedOn w:val="Fontepargpadro"/>
    <w:link w:val="Ttulo"/>
    <w:uiPriority w:val="10"/>
    <w:rsid w:val="00A459CF"/>
    <w:rPr>
      <w:rFonts w:ascii="Times New Roman" w:eastAsiaTheme="majorEastAsia" w:hAnsi="Times New Roman" w:cstheme="majorBidi"/>
      <w:b/>
      <w:caps/>
      <w:spacing w:val="-10"/>
      <w:kern w:val="28"/>
      <w:sz w:val="44"/>
      <w:szCs w:val="56"/>
    </w:rPr>
  </w:style>
  <w:style w:type="character" w:customStyle="1" w:styleId="Ttulo5Char">
    <w:name w:val="Título 5 Char"/>
    <w:basedOn w:val="Fontepargpadro"/>
    <w:link w:val="Ttulo5"/>
    <w:uiPriority w:val="9"/>
    <w:rsid w:val="00AB10CE"/>
    <w:rPr>
      <w:rFonts w:asciiTheme="majorHAnsi" w:eastAsiaTheme="majorEastAsia" w:hAnsiTheme="majorHAnsi" w:cstheme="majorBidi"/>
      <w:color w:val="2F5496" w:themeColor="accent1" w:themeShade="BF"/>
    </w:rPr>
  </w:style>
  <w:style w:type="character" w:customStyle="1" w:styleId="Ttulo6Char">
    <w:name w:val="Título 6 Char"/>
    <w:basedOn w:val="Fontepargpadro"/>
    <w:link w:val="Ttulo6"/>
    <w:uiPriority w:val="9"/>
    <w:semiHidden/>
    <w:rsid w:val="00AB10CE"/>
    <w:rPr>
      <w:rFonts w:asciiTheme="majorHAnsi" w:eastAsiaTheme="majorEastAsia" w:hAnsiTheme="majorHAnsi" w:cstheme="majorBidi"/>
      <w:color w:val="1F3763" w:themeColor="accent1" w:themeShade="7F"/>
    </w:rPr>
  </w:style>
  <w:style w:type="character" w:customStyle="1" w:styleId="Ttulo7Char">
    <w:name w:val="Título 7 Char"/>
    <w:basedOn w:val="Fontepargpadro"/>
    <w:link w:val="Ttulo7"/>
    <w:uiPriority w:val="9"/>
    <w:semiHidden/>
    <w:rsid w:val="00AB10CE"/>
    <w:rPr>
      <w:rFonts w:asciiTheme="majorHAnsi" w:eastAsiaTheme="majorEastAsia" w:hAnsiTheme="majorHAnsi" w:cstheme="majorBidi"/>
      <w:i/>
      <w:iCs/>
      <w:color w:val="1F3763" w:themeColor="accent1" w:themeShade="7F"/>
    </w:rPr>
  </w:style>
  <w:style w:type="character" w:customStyle="1" w:styleId="Ttulo8Char">
    <w:name w:val="Título 8 Char"/>
    <w:basedOn w:val="Fontepargpadro"/>
    <w:link w:val="Ttulo8"/>
    <w:uiPriority w:val="9"/>
    <w:semiHidden/>
    <w:rsid w:val="00AB10C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AB10CE"/>
    <w:rPr>
      <w:rFonts w:asciiTheme="majorHAnsi" w:eastAsiaTheme="majorEastAsia" w:hAnsiTheme="majorHAnsi" w:cstheme="majorBidi"/>
      <w:i/>
      <w:iCs/>
      <w:color w:val="272727" w:themeColor="text1" w:themeTint="D8"/>
      <w:sz w:val="21"/>
      <w:szCs w:val="21"/>
    </w:rPr>
  </w:style>
  <w:style w:type="paragraph" w:styleId="Sumrio1">
    <w:name w:val="toc 1"/>
    <w:basedOn w:val="Normal"/>
    <w:next w:val="Normal"/>
    <w:autoRedefine/>
    <w:uiPriority w:val="39"/>
    <w:unhideWhenUsed/>
    <w:rsid w:val="000224C6"/>
    <w:pPr>
      <w:tabs>
        <w:tab w:val="left" w:pos="851"/>
        <w:tab w:val="right" w:leader="dot" w:pos="9061"/>
      </w:tabs>
      <w:spacing w:after="0" w:line="360" w:lineRule="auto"/>
    </w:pPr>
    <w:rPr>
      <w:rFonts w:ascii="Times New Roman" w:hAnsi="Times New Roman" w:cs="Times New Roman"/>
      <w:b/>
      <w:bCs/>
      <w:caps/>
      <w:noProof/>
      <w:sz w:val="24"/>
      <w:szCs w:val="24"/>
    </w:rPr>
  </w:style>
  <w:style w:type="paragraph" w:styleId="ndicedeilustraes">
    <w:name w:val="table of figures"/>
    <w:basedOn w:val="Normal"/>
    <w:next w:val="Normal"/>
    <w:uiPriority w:val="99"/>
    <w:unhideWhenUsed/>
    <w:rsid w:val="00A3394E"/>
    <w:pPr>
      <w:spacing w:after="0" w:line="360" w:lineRule="auto"/>
    </w:pPr>
    <w:rPr>
      <w:rFonts w:ascii="Times New Roman" w:hAnsi="Times New Roman"/>
      <w:sz w:val="24"/>
    </w:rPr>
  </w:style>
  <w:style w:type="paragraph" w:styleId="Sumrio2">
    <w:name w:val="toc 2"/>
    <w:basedOn w:val="Normal"/>
    <w:next w:val="Normal"/>
    <w:autoRedefine/>
    <w:uiPriority w:val="39"/>
    <w:unhideWhenUsed/>
    <w:rsid w:val="008C3F93"/>
    <w:pPr>
      <w:tabs>
        <w:tab w:val="left" w:pos="851"/>
        <w:tab w:val="right" w:leader="dot" w:pos="9061"/>
      </w:tabs>
      <w:spacing w:after="0" w:line="360" w:lineRule="auto"/>
    </w:pPr>
    <w:rPr>
      <w:rFonts w:ascii="Times New Roman" w:hAnsi="Times New Roman" w:cs="Times New Roman"/>
      <w:caps/>
      <w:noProof/>
      <w:sz w:val="24"/>
      <w:szCs w:val="24"/>
    </w:rPr>
  </w:style>
  <w:style w:type="paragraph" w:styleId="Sumrio3">
    <w:name w:val="toc 3"/>
    <w:basedOn w:val="Normal"/>
    <w:next w:val="Normal"/>
    <w:autoRedefine/>
    <w:uiPriority w:val="39"/>
    <w:unhideWhenUsed/>
    <w:rsid w:val="008C3F93"/>
    <w:pPr>
      <w:tabs>
        <w:tab w:val="left" w:pos="851"/>
        <w:tab w:val="right" w:leader="dot" w:pos="9061"/>
      </w:tabs>
      <w:spacing w:after="0" w:line="360" w:lineRule="auto"/>
    </w:pPr>
    <w:rPr>
      <w:rFonts w:ascii="Times New Roman" w:hAnsi="Times New Roman" w:cs="Times New Roman"/>
      <w:b/>
      <w:bCs/>
      <w:noProof/>
      <w:sz w:val="24"/>
      <w:szCs w:val="24"/>
    </w:rPr>
  </w:style>
  <w:style w:type="paragraph" w:styleId="Sumrio4">
    <w:name w:val="toc 4"/>
    <w:basedOn w:val="Normal"/>
    <w:next w:val="Normal"/>
    <w:autoRedefine/>
    <w:uiPriority w:val="39"/>
    <w:unhideWhenUsed/>
    <w:rsid w:val="008C3F93"/>
    <w:pPr>
      <w:tabs>
        <w:tab w:val="left" w:pos="851"/>
        <w:tab w:val="right" w:leader="dot" w:pos="9061"/>
      </w:tabs>
      <w:spacing w:after="0" w:line="360" w:lineRule="auto"/>
    </w:pPr>
    <w:rPr>
      <w:rFonts w:ascii="Times New Roman" w:hAnsi="Times New Roman" w:cs="Times New Roman"/>
      <w:noProof/>
      <w:sz w:val="24"/>
      <w:szCs w:val="24"/>
    </w:rPr>
  </w:style>
  <w:style w:type="paragraph" w:styleId="Sumrio5">
    <w:name w:val="toc 5"/>
    <w:basedOn w:val="Normal"/>
    <w:next w:val="Normal"/>
    <w:autoRedefine/>
    <w:uiPriority w:val="39"/>
    <w:unhideWhenUsed/>
    <w:rsid w:val="005D7678"/>
    <w:pPr>
      <w:spacing w:after="0"/>
      <w:ind w:left="880"/>
    </w:pPr>
    <w:rPr>
      <w:rFonts w:cstheme="minorHAnsi"/>
      <w:sz w:val="18"/>
      <w:szCs w:val="18"/>
    </w:rPr>
  </w:style>
  <w:style w:type="paragraph" w:styleId="Sumrio6">
    <w:name w:val="toc 6"/>
    <w:basedOn w:val="Normal"/>
    <w:next w:val="Normal"/>
    <w:autoRedefine/>
    <w:uiPriority w:val="39"/>
    <w:unhideWhenUsed/>
    <w:rsid w:val="005D7678"/>
    <w:pPr>
      <w:spacing w:after="0"/>
      <w:ind w:left="1100"/>
    </w:pPr>
    <w:rPr>
      <w:rFonts w:cstheme="minorHAnsi"/>
      <w:sz w:val="18"/>
      <w:szCs w:val="18"/>
    </w:rPr>
  </w:style>
  <w:style w:type="paragraph" w:styleId="Sumrio7">
    <w:name w:val="toc 7"/>
    <w:basedOn w:val="Normal"/>
    <w:next w:val="Normal"/>
    <w:autoRedefine/>
    <w:uiPriority w:val="39"/>
    <w:unhideWhenUsed/>
    <w:rsid w:val="005D7678"/>
    <w:pPr>
      <w:spacing w:after="0"/>
      <w:ind w:left="1320"/>
    </w:pPr>
    <w:rPr>
      <w:rFonts w:cstheme="minorHAnsi"/>
      <w:sz w:val="18"/>
      <w:szCs w:val="18"/>
    </w:rPr>
  </w:style>
  <w:style w:type="paragraph" w:styleId="Sumrio8">
    <w:name w:val="toc 8"/>
    <w:basedOn w:val="Normal"/>
    <w:next w:val="Normal"/>
    <w:autoRedefine/>
    <w:uiPriority w:val="39"/>
    <w:unhideWhenUsed/>
    <w:rsid w:val="005D7678"/>
    <w:pPr>
      <w:spacing w:after="0"/>
      <w:ind w:left="1540"/>
    </w:pPr>
    <w:rPr>
      <w:rFonts w:cstheme="minorHAnsi"/>
      <w:sz w:val="18"/>
      <w:szCs w:val="18"/>
    </w:rPr>
  </w:style>
  <w:style w:type="paragraph" w:styleId="Sumrio9">
    <w:name w:val="toc 9"/>
    <w:basedOn w:val="Normal"/>
    <w:next w:val="Normal"/>
    <w:autoRedefine/>
    <w:uiPriority w:val="39"/>
    <w:unhideWhenUsed/>
    <w:rsid w:val="005D7678"/>
    <w:pPr>
      <w:spacing w:after="0"/>
      <w:ind w:left="1760"/>
    </w:pPr>
    <w:rPr>
      <w:rFonts w:cstheme="minorHAnsi"/>
      <w:sz w:val="18"/>
      <w:szCs w:val="18"/>
    </w:rPr>
  </w:style>
  <w:style w:type="character" w:styleId="HiperlinkVisitado">
    <w:name w:val="FollowedHyperlink"/>
    <w:basedOn w:val="Fontepargpadro"/>
    <w:uiPriority w:val="99"/>
    <w:semiHidden/>
    <w:unhideWhenUsed/>
    <w:rsid w:val="004E02D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716249">
      <w:bodyDiv w:val="1"/>
      <w:marLeft w:val="0"/>
      <w:marRight w:val="0"/>
      <w:marTop w:val="0"/>
      <w:marBottom w:val="0"/>
      <w:divBdr>
        <w:top w:val="none" w:sz="0" w:space="0" w:color="auto"/>
        <w:left w:val="none" w:sz="0" w:space="0" w:color="auto"/>
        <w:bottom w:val="none" w:sz="0" w:space="0" w:color="auto"/>
        <w:right w:val="none" w:sz="0" w:space="0" w:color="auto"/>
      </w:divBdr>
    </w:div>
    <w:div w:id="463962044">
      <w:bodyDiv w:val="1"/>
      <w:marLeft w:val="0"/>
      <w:marRight w:val="0"/>
      <w:marTop w:val="0"/>
      <w:marBottom w:val="0"/>
      <w:divBdr>
        <w:top w:val="none" w:sz="0" w:space="0" w:color="auto"/>
        <w:left w:val="none" w:sz="0" w:space="0" w:color="auto"/>
        <w:bottom w:val="none" w:sz="0" w:space="0" w:color="auto"/>
        <w:right w:val="none" w:sz="0" w:space="0" w:color="auto"/>
      </w:divBdr>
    </w:div>
    <w:div w:id="472481172">
      <w:bodyDiv w:val="1"/>
      <w:marLeft w:val="0"/>
      <w:marRight w:val="0"/>
      <w:marTop w:val="0"/>
      <w:marBottom w:val="0"/>
      <w:divBdr>
        <w:top w:val="none" w:sz="0" w:space="0" w:color="auto"/>
        <w:left w:val="none" w:sz="0" w:space="0" w:color="auto"/>
        <w:bottom w:val="none" w:sz="0" w:space="0" w:color="auto"/>
        <w:right w:val="none" w:sz="0" w:space="0" w:color="auto"/>
      </w:divBdr>
    </w:div>
    <w:div w:id="660743368">
      <w:bodyDiv w:val="1"/>
      <w:marLeft w:val="0"/>
      <w:marRight w:val="0"/>
      <w:marTop w:val="0"/>
      <w:marBottom w:val="0"/>
      <w:divBdr>
        <w:top w:val="none" w:sz="0" w:space="0" w:color="auto"/>
        <w:left w:val="none" w:sz="0" w:space="0" w:color="auto"/>
        <w:bottom w:val="none" w:sz="0" w:space="0" w:color="auto"/>
        <w:right w:val="none" w:sz="0" w:space="0" w:color="auto"/>
      </w:divBdr>
    </w:div>
    <w:div w:id="1460683499">
      <w:bodyDiv w:val="1"/>
      <w:marLeft w:val="0"/>
      <w:marRight w:val="0"/>
      <w:marTop w:val="0"/>
      <w:marBottom w:val="0"/>
      <w:divBdr>
        <w:top w:val="none" w:sz="0" w:space="0" w:color="auto"/>
        <w:left w:val="none" w:sz="0" w:space="0" w:color="auto"/>
        <w:bottom w:val="none" w:sz="0" w:space="0" w:color="auto"/>
        <w:right w:val="none" w:sz="0" w:space="0" w:color="auto"/>
      </w:divBdr>
    </w:div>
    <w:div w:id="1670595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2.jpe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chart" Target="charts/chart6.xml"/><Relationship Id="rId89" Type="http://schemas.openxmlformats.org/officeDocument/2006/relationships/header" Target="header2.xml"/><Relationship Id="rId16" Type="http://schemas.openxmlformats.org/officeDocument/2006/relationships/image" Target="media/image5.png"/><Relationship Id="rId11" Type="http://schemas.openxmlformats.org/officeDocument/2006/relationships/image" Target="media/image2.png"/><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chart" Target="charts/chart1.xml"/><Relationship Id="rId5" Type="http://schemas.openxmlformats.org/officeDocument/2006/relationships/webSettings" Target="webSettings.xml"/><Relationship Id="rId90" Type="http://schemas.openxmlformats.org/officeDocument/2006/relationships/fontTable" Target="fontTable.xml"/><Relationship Id="rId95" Type="http://schemas.openxmlformats.org/officeDocument/2006/relationships/customXml" Target="../customXml/item4.xml"/><Relationship Id="rId22" Type="http://schemas.openxmlformats.org/officeDocument/2006/relationships/hyperlink" Target="https://br.mouser.com/new/texas-instruments/ti-msp-exp430f5529lp-kit/" TargetMode="External"/><Relationship Id="rId27" Type="http://schemas.openxmlformats.org/officeDocument/2006/relationships/image" Target="media/image14.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36.jpg"/><Relationship Id="rId72" Type="http://schemas.openxmlformats.org/officeDocument/2006/relationships/image" Target="media/image57.png"/><Relationship Id="rId80" Type="http://schemas.openxmlformats.org/officeDocument/2006/relationships/chart" Target="charts/chart2.xml"/><Relationship Id="rId85" Type="http://schemas.openxmlformats.org/officeDocument/2006/relationships/chart" Target="charts/chart7.xml"/><Relationship Id="rId93" Type="http://schemas.openxmlformats.org/officeDocument/2006/relationships/customXml" Target="../customXml/item2.xm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chart" Target="charts/chart5.xml"/><Relationship Id="rId88" Type="http://schemas.openxmlformats.org/officeDocument/2006/relationships/hyperlink" Target="https://components101.com/sites/default/files/component_datasheet/HC-05%20Datasheet.pdf" TargetMode="External"/><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hyperlink" Target="https://www.microchip.com/en-us/product/23LC1024" TargetMode="External"/><Relationship Id="rId44" Type="http://schemas.openxmlformats.org/officeDocument/2006/relationships/image" Target="media/image29.png"/><Relationship Id="rId52" Type="http://schemas.openxmlformats.org/officeDocument/2006/relationships/image" Target="media/image37.jp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chart" Target="charts/chart3.xml"/><Relationship Id="rId86" Type="http://schemas.openxmlformats.org/officeDocument/2006/relationships/chart" Target="charts/chart8.xml"/><Relationship Id="rId94" Type="http://schemas.openxmlformats.org/officeDocument/2006/relationships/customXml" Target="../customXml/item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4.png"/><Relationship Id="rId34" Type="http://schemas.openxmlformats.org/officeDocument/2006/relationships/hyperlink" Target="https://produto.mercadolivre.com.br/MLB-2030441149-modulo-bluetooth-hc-05-rs232bluetooth-nf-_JM?matt_tool=40343894&amp;matt_word=&amp;matt_source=google&amp;matt_campaign_id=14303413655&amp;matt_ad_group_id=125984293117&amp;matt_match_type=&amp;matt_network=g&amp;matt_device=c&amp;matt_creative=539354956680&amp;matt_keyword=&amp;matt_ad_position=&amp;matt_ad_type=pla&amp;matt_merchant_id=277274140&amp;matt_product_id=MLB2030441149&amp;matt_product_partition_id=1404886571418&amp;matt_target_id=aud-891043985940:pla-1404886571418&amp;gclid=Cj0KCQjww4OMBhCUARIsAILndv58Zr0F4X_tBpRNh07QtMBIsspTk3dJj59wM3FNhL5SZYpw-5zXSA4aAm_GEALw_wcB" TargetMode="External"/><Relationship Id="rId50" Type="http://schemas.openxmlformats.org/officeDocument/2006/relationships/image" Target="media/image35.jp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il.farnell.com/texas-instruments/msp-exp430f5529lp/usb-launchpad-evaluation-kit/dp/2357895"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hyperlink" Target="https://books.scielo.org/id/yvnwq/pdf/feijoo-9788579820489-06.pdf" TargetMode="External"/><Relationship Id="rId61" Type="http://schemas.openxmlformats.org/officeDocument/2006/relationships/image" Target="media/image46.png"/><Relationship Id="rId82" Type="http://schemas.openxmlformats.org/officeDocument/2006/relationships/chart" Target="charts/chart4.xml"/><Relationship Id="rId19" Type="http://schemas.openxmlformats.org/officeDocument/2006/relationships/image" Target="media/image8.png"/><Relationship Id="rId14" Type="http://schemas.openxmlformats.org/officeDocument/2006/relationships/oleObject" Target="embeddings/oleObject2.bin"/><Relationship Id="rId30" Type="http://schemas.openxmlformats.org/officeDocument/2006/relationships/image" Target="media/image17.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s>
</file>

<file path=word/_rels/footnotes.xml.rels><?xml version="1.0" encoding="UTF-8" standalone="yes"?>
<Relationships xmlns="http://schemas.openxmlformats.org/package/2006/relationships"><Relationship Id="rId3" Type="http://schemas.openxmlformats.org/officeDocument/2006/relationships/hyperlink" Target="https://drive.google.com/drive/u/0/folders/11YR1089qkRsJ3bpIbsrROBkn84NSTb4A" TargetMode="External"/><Relationship Id="rId2" Type="http://schemas.openxmlformats.org/officeDocument/2006/relationships/hyperlink" Target="https://drive.google.com/drive/u/0/folders/1Rcl9NhT3FZQ4Dsjq0e_WJ-iU1vLWqK6V" TargetMode="External"/><Relationship Id="rId1" Type="http://schemas.openxmlformats.org/officeDocument/2006/relationships/hyperlink" Target="https://www.bibliotecas.sbrt.org.br/articles/236" TargetMode="External"/><Relationship Id="rId4" Type="http://schemas.openxmlformats.org/officeDocument/2006/relationships/hyperlink" Target="https://docs.google.com/spreadsheets/d/12PXfBadikqHS6ORSrKdJVeYDZXz0esqz/edi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E:\UNB\TCC2\Resultado%20Fin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UNB\TCC2\Resultado%20Fin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UNB\TCC2\Resultado%20Fin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UNB\TCC2\Resultado%20Fin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E:\UNB\TCC2\Resultado%20Fin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E:\UNB\TCC2\Resultado%20Fin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E:\UNB\TCC2\Resultado%20Fina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E:\UNB\TCC2\Resultado%20Final.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BR"/>
              <a:t>Ensaios em 5°, 10 e em 15°</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lineChart>
        <c:grouping val="standard"/>
        <c:varyColors val="0"/>
        <c:ser>
          <c:idx val="1"/>
          <c:order val="1"/>
          <c:tx>
            <c:v>5°</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Planilha1!$B$42:$B$71</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f>Planilha1!$D$42:$D$71</c:f>
              <c:numCache>
                <c:formatCode>General</c:formatCode>
                <c:ptCount val="30"/>
                <c:pt idx="0">
                  <c:v>5</c:v>
                </c:pt>
                <c:pt idx="1">
                  <c:v>5</c:v>
                </c:pt>
                <c:pt idx="2">
                  <c:v>5</c:v>
                </c:pt>
                <c:pt idx="3">
                  <c:v>5</c:v>
                </c:pt>
                <c:pt idx="4">
                  <c:v>5</c:v>
                </c:pt>
                <c:pt idx="5">
                  <c:v>5</c:v>
                </c:pt>
                <c:pt idx="6">
                  <c:v>10</c:v>
                </c:pt>
                <c:pt idx="7">
                  <c:v>5</c:v>
                </c:pt>
                <c:pt idx="8">
                  <c:v>5</c:v>
                </c:pt>
                <c:pt idx="9">
                  <c:v>5</c:v>
                </c:pt>
                <c:pt idx="10">
                  <c:v>10</c:v>
                </c:pt>
                <c:pt idx="11">
                  <c:v>5</c:v>
                </c:pt>
                <c:pt idx="12">
                  <c:v>10</c:v>
                </c:pt>
                <c:pt idx="13">
                  <c:v>5</c:v>
                </c:pt>
                <c:pt idx="14">
                  <c:v>5</c:v>
                </c:pt>
                <c:pt idx="15">
                  <c:v>5</c:v>
                </c:pt>
                <c:pt idx="16">
                  <c:v>10</c:v>
                </c:pt>
                <c:pt idx="17">
                  <c:v>10</c:v>
                </c:pt>
                <c:pt idx="18">
                  <c:v>5</c:v>
                </c:pt>
                <c:pt idx="19">
                  <c:v>5</c:v>
                </c:pt>
                <c:pt idx="20">
                  <c:v>5</c:v>
                </c:pt>
                <c:pt idx="21">
                  <c:v>5</c:v>
                </c:pt>
                <c:pt idx="22">
                  <c:v>5</c:v>
                </c:pt>
                <c:pt idx="23">
                  <c:v>5</c:v>
                </c:pt>
                <c:pt idx="24">
                  <c:v>5</c:v>
                </c:pt>
                <c:pt idx="25">
                  <c:v>5</c:v>
                </c:pt>
                <c:pt idx="26">
                  <c:v>5</c:v>
                </c:pt>
                <c:pt idx="27">
                  <c:v>5</c:v>
                </c:pt>
                <c:pt idx="28">
                  <c:v>5</c:v>
                </c:pt>
                <c:pt idx="29">
                  <c:v>5</c:v>
                </c:pt>
              </c:numCache>
            </c:numRef>
          </c:val>
          <c:smooth val="0"/>
          <c:extLst>
            <c:ext xmlns:c16="http://schemas.microsoft.com/office/drawing/2014/chart" uri="{C3380CC4-5D6E-409C-BE32-E72D297353CC}">
              <c16:uniqueId val="{00000000-C37C-4078-95C3-5838B803E43F}"/>
            </c:ext>
          </c:extLst>
        </c:ser>
        <c:ser>
          <c:idx val="2"/>
          <c:order val="2"/>
          <c:tx>
            <c:v>10°</c:v>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Planilha1!$B$42:$B$71</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f>Planilha1!$E$42:$E$71</c:f>
              <c:numCache>
                <c:formatCode>General</c:formatCode>
                <c:ptCount val="30"/>
                <c:pt idx="0">
                  <c:v>10</c:v>
                </c:pt>
                <c:pt idx="1">
                  <c:v>10</c:v>
                </c:pt>
                <c:pt idx="2">
                  <c:v>10</c:v>
                </c:pt>
                <c:pt idx="3">
                  <c:v>10</c:v>
                </c:pt>
                <c:pt idx="4">
                  <c:v>5</c:v>
                </c:pt>
                <c:pt idx="5">
                  <c:v>10</c:v>
                </c:pt>
                <c:pt idx="6">
                  <c:v>5</c:v>
                </c:pt>
                <c:pt idx="7">
                  <c:v>10</c:v>
                </c:pt>
                <c:pt idx="8">
                  <c:v>5</c:v>
                </c:pt>
                <c:pt idx="9">
                  <c:v>10</c:v>
                </c:pt>
                <c:pt idx="10">
                  <c:v>5</c:v>
                </c:pt>
                <c:pt idx="11">
                  <c:v>10</c:v>
                </c:pt>
                <c:pt idx="12">
                  <c:v>10</c:v>
                </c:pt>
                <c:pt idx="13">
                  <c:v>5</c:v>
                </c:pt>
                <c:pt idx="14">
                  <c:v>10</c:v>
                </c:pt>
                <c:pt idx="15">
                  <c:v>10</c:v>
                </c:pt>
                <c:pt idx="16">
                  <c:v>10</c:v>
                </c:pt>
                <c:pt idx="17">
                  <c:v>10</c:v>
                </c:pt>
                <c:pt idx="18">
                  <c:v>5</c:v>
                </c:pt>
                <c:pt idx="19">
                  <c:v>5</c:v>
                </c:pt>
                <c:pt idx="20">
                  <c:v>10</c:v>
                </c:pt>
                <c:pt idx="21">
                  <c:v>10</c:v>
                </c:pt>
                <c:pt idx="22">
                  <c:v>10</c:v>
                </c:pt>
                <c:pt idx="23">
                  <c:v>5</c:v>
                </c:pt>
                <c:pt idx="24">
                  <c:v>10</c:v>
                </c:pt>
                <c:pt idx="25">
                  <c:v>10</c:v>
                </c:pt>
                <c:pt idx="26">
                  <c:v>10</c:v>
                </c:pt>
                <c:pt idx="27">
                  <c:v>10</c:v>
                </c:pt>
                <c:pt idx="28">
                  <c:v>10</c:v>
                </c:pt>
                <c:pt idx="29">
                  <c:v>5</c:v>
                </c:pt>
              </c:numCache>
            </c:numRef>
          </c:val>
          <c:smooth val="0"/>
          <c:extLst>
            <c:ext xmlns:c16="http://schemas.microsoft.com/office/drawing/2014/chart" uri="{C3380CC4-5D6E-409C-BE32-E72D297353CC}">
              <c16:uniqueId val="{00000001-C37C-4078-95C3-5838B803E43F}"/>
            </c:ext>
          </c:extLst>
        </c:ser>
        <c:ser>
          <c:idx val="3"/>
          <c:order val="3"/>
          <c:tx>
            <c:v>15°</c:v>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Planilha1!$B$42:$B$71</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f>Planilha1!$F$42:$F$71</c:f>
              <c:numCache>
                <c:formatCode>General</c:formatCode>
                <c:ptCount val="30"/>
                <c:pt idx="0">
                  <c:v>10</c:v>
                </c:pt>
                <c:pt idx="1">
                  <c:v>16</c:v>
                </c:pt>
                <c:pt idx="2">
                  <c:v>16</c:v>
                </c:pt>
                <c:pt idx="3">
                  <c:v>16</c:v>
                </c:pt>
                <c:pt idx="4">
                  <c:v>16</c:v>
                </c:pt>
                <c:pt idx="5">
                  <c:v>10</c:v>
                </c:pt>
                <c:pt idx="6">
                  <c:v>16</c:v>
                </c:pt>
                <c:pt idx="7">
                  <c:v>16</c:v>
                </c:pt>
                <c:pt idx="8">
                  <c:v>10</c:v>
                </c:pt>
                <c:pt idx="9">
                  <c:v>16</c:v>
                </c:pt>
                <c:pt idx="10">
                  <c:v>16</c:v>
                </c:pt>
                <c:pt idx="11">
                  <c:v>16</c:v>
                </c:pt>
                <c:pt idx="12">
                  <c:v>10</c:v>
                </c:pt>
                <c:pt idx="13">
                  <c:v>16</c:v>
                </c:pt>
                <c:pt idx="14">
                  <c:v>16</c:v>
                </c:pt>
                <c:pt idx="15">
                  <c:v>10</c:v>
                </c:pt>
                <c:pt idx="16">
                  <c:v>10</c:v>
                </c:pt>
                <c:pt idx="17">
                  <c:v>16</c:v>
                </c:pt>
                <c:pt idx="18">
                  <c:v>16</c:v>
                </c:pt>
                <c:pt idx="19">
                  <c:v>10</c:v>
                </c:pt>
                <c:pt idx="20">
                  <c:v>10</c:v>
                </c:pt>
                <c:pt idx="21">
                  <c:v>10</c:v>
                </c:pt>
                <c:pt idx="22">
                  <c:v>16</c:v>
                </c:pt>
                <c:pt idx="23">
                  <c:v>16</c:v>
                </c:pt>
                <c:pt idx="24">
                  <c:v>16</c:v>
                </c:pt>
                <c:pt idx="25">
                  <c:v>16</c:v>
                </c:pt>
                <c:pt idx="26">
                  <c:v>16</c:v>
                </c:pt>
                <c:pt idx="27">
                  <c:v>16</c:v>
                </c:pt>
                <c:pt idx="28">
                  <c:v>16</c:v>
                </c:pt>
                <c:pt idx="29">
                  <c:v>16</c:v>
                </c:pt>
              </c:numCache>
            </c:numRef>
          </c:val>
          <c:smooth val="0"/>
          <c:extLst>
            <c:ext xmlns:c16="http://schemas.microsoft.com/office/drawing/2014/chart" uri="{C3380CC4-5D6E-409C-BE32-E72D297353CC}">
              <c16:uniqueId val="{00000002-C37C-4078-95C3-5838B803E43F}"/>
            </c:ext>
          </c:extLst>
        </c:ser>
        <c:dLbls>
          <c:showLegendKey val="0"/>
          <c:showVal val="0"/>
          <c:showCatName val="0"/>
          <c:showSerName val="0"/>
          <c:showPercent val="0"/>
          <c:showBubbleSize val="0"/>
        </c:dLbls>
        <c:marker val="1"/>
        <c:smooth val="0"/>
        <c:axId val="350795168"/>
        <c:axId val="350810976"/>
        <c:extLst>
          <c:ext xmlns:c15="http://schemas.microsoft.com/office/drawing/2012/chart" uri="{02D57815-91ED-43cb-92C2-25804820EDAC}">
            <c15:filteredLineSeries>
              <c15:ser>
                <c:idx val="0"/>
                <c:order val="0"/>
                <c:spPr>
                  <a:ln w="28575" cap="rnd">
                    <a:solidFill>
                      <a:schemeClr val="accent1"/>
                    </a:solidFill>
                    <a:round/>
                  </a:ln>
                  <a:effectLst/>
                </c:spPr>
                <c:marker>
                  <c:symbol val="none"/>
                </c:marker>
                <c:cat>
                  <c:numRef>
                    <c:extLst>
                      <c:ext uri="{02D57815-91ED-43cb-92C2-25804820EDAC}">
                        <c15:formulaRef>
                          <c15:sqref>Planilha1!$B$42:$B$71</c15:sqref>
                        </c15:formulaRef>
                      </c:ext>
                    </c:extLst>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extLst>
                      <c:ext uri="{02D57815-91ED-43cb-92C2-25804820EDAC}">
                        <c15:formulaRef>
                          <c15:sqref>Planilha1!$C$42:$C$71</c15:sqref>
                        </c15:formulaRef>
                      </c:ext>
                    </c:extLst>
                    <c:numCache>
                      <c:formatCode>General</c:formatCode>
                      <c:ptCount val="30"/>
                    </c:numCache>
                  </c:numRef>
                </c:val>
                <c:smooth val="0"/>
                <c:extLst>
                  <c:ext xmlns:c16="http://schemas.microsoft.com/office/drawing/2014/chart" uri="{C3380CC4-5D6E-409C-BE32-E72D297353CC}">
                    <c16:uniqueId val="{00000003-C37C-4078-95C3-5838B803E43F}"/>
                  </c:ext>
                </c:extLst>
              </c15:ser>
            </c15:filteredLineSeries>
          </c:ext>
        </c:extLst>
      </c:lineChart>
      <c:catAx>
        <c:axId val="3507951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Quantidade de tentativas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350810976"/>
        <c:crosses val="autoZero"/>
        <c:auto val="1"/>
        <c:lblAlgn val="ctr"/>
        <c:lblOffset val="100"/>
        <c:noMultiLvlLbl val="0"/>
      </c:catAx>
      <c:valAx>
        <c:axId val="3508109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Ângulo correspondente à tentativa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3507951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BR"/>
              <a:t>Ensaios em 20°, 25° e em 30°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lineChart>
        <c:grouping val="standard"/>
        <c:varyColors val="0"/>
        <c:ser>
          <c:idx val="1"/>
          <c:order val="1"/>
          <c:tx>
            <c:strRef>
              <c:f>Planilha1!$G$41</c:f>
              <c:strCache>
                <c:ptCount val="1"/>
                <c:pt idx="0">
                  <c:v>20°</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Planilha1!$B$42:$B$71</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f>Planilha1!$G$42:$G$71</c:f>
              <c:numCache>
                <c:formatCode>General</c:formatCode>
                <c:ptCount val="30"/>
                <c:pt idx="0">
                  <c:v>16</c:v>
                </c:pt>
                <c:pt idx="1">
                  <c:v>21</c:v>
                </c:pt>
                <c:pt idx="2">
                  <c:v>21</c:v>
                </c:pt>
                <c:pt idx="3">
                  <c:v>21</c:v>
                </c:pt>
                <c:pt idx="4">
                  <c:v>21</c:v>
                </c:pt>
                <c:pt idx="5">
                  <c:v>21</c:v>
                </c:pt>
                <c:pt idx="6">
                  <c:v>21</c:v>
                </c:pt>
                <c:pt idx="7">
                  <c:v>16</c:v>
                </c:pt>
                <c:pt idx="8">
                  <c:v>16</c:v>
                </c:pt>
                <c:pt idx="9">
                  <c:v>21</c:v>
                </c:pt>
                <c:pt idx="10">
                  <c:v>21</c:v>
                </c:pt>
                <c:pt idx="11">
                  <c:v>21</c:v>
                </c:pt>
                <c:pt idx="12">
                  <c:v>21</c:v>
                </c:pt>
                <c:pt idx="13">
                  <c:v>21</c:v>
                </c:pt>
                <c:pt idx="14">
                  <c:v>21</c:v>
                </c:pt>
                <c:pt idx="15">
                  <c:v>21</c:v>
                </c:pt>
                <c:pt idx="16">
                  <c:v>27</c:v>
                </c:pt>
                <c:pt idx="17">
                  <c:v>21</c:v>
                </c:pt>
                <c:pt idx="18">
                  <c:v>21</c:v>
                </c:pt>
                <c:pt idx="19">
                  <c:v>21</c:v>
                </c:pt>
                <c:pt idx="20">
                  <c:v>21</c:v>
                </c:pt>
                <c:pt idx="21">
                  <c:v>27</c:v>
                </c:pt>
                <c:pt idx="22">
                  <c:v>16</c:v>
                </c:pt>
                <c:pt idx="23">
                  <c:v>16</c:v>
                </c:pt>
                <c:pt idx="24">
                  <c:v>21</c:v>
                </c:pt>
                <c:pt idx="25">
                  <c:v>16</c:v>
                </c:pt>
                <c:pt idx="26">
                  <c:v>21</c:v>
                </c:pt>
                <c:pt idx="27">
                  <c:v>16</c:v>
                </c:pt>
                <c:pt idx="28">
                  <c:v>16</c:v>
                </c:pt>
                <c:pt idx="29">
                  <c:v>21</c:v>
                </c:pt>
              </c:numCache>
            </c:numRef>
          </c:val>
          <c:smooth val="0"/>
          <c:extLst>
            <c:ext xmlns:c16="http://schemas.microsoft.com/office/drawing/2014/chart" uri="{C3380CC4-5D6E-409C-BE32-E72D297353CC}">
              <c16:uniqueId val="{00000000-CF30-4325-8896-59E94DC00904}"/>
            </c:ext>
          </c:extLst>
        </c:ser>
        <c:ser>
          <c:idx val="2"/>
          <c:order val="2"/>
          <c:tx>
            <c:strRef>
              <c:f>Planilha1!$H$41</c:f>
              <c:strCache>
                <c:ptCount val="1"/>
                <c:pt idx="0">
                  <c:v>25°</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Planilha1!$B$42:$B$71</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f>Planilha1!$H$42:$H$71</c:f>
              <c:numCache>
                <c:formatCode>General</c:formatCode>
                <c:ptCount val="30"/>
                <c:pt idx="0">
                  <c:v>27</c:v>
                </c:pt>
                <c:pt idx="1">
                  <c:v>21</c:v>
                </c:pt>
                <c:pt idx="2">
                  <c:v>27</c:v>
                </c:pt>
                <c:pt idx="3">
                  <c:v>21</c:v>
                </c:pt>
                <c:pt idx="4">
                  <c:v>27</c:v>
                </c:pt>
                <c:pt idx="5">
                  <c:v>27</c:v>
                </c:pt>
                <c:pt idx="6">
                  <c:v>21</c:v>
                </c:pt>
                <c:pt idx="7">
                  <c:v>21</c:v>
                </c:pt>
                <c:pt idx="8">
                  <c:v>21</c:v>
                </c:pt>
                <c:pt idx="9">
                  <c:v>21</c:v>
                </c:pt>
                <c:pt idx="10">
                  <c:v>21</c:v>
                </c:pt>
                <c:pt idx="11">
                  <c:v>21</c:v>
                </c:pt>
                <c:pt idx="12">
                  <c:v>27</c:v>
                </c:pt>
                <c:pt idx="13">
                  <c:v>21</c:v>
                </c:pt>
                <c:pt idx="14">
                  <c:v>27</c:v>
                </c:pt>
                <c:pt idx="15">
                  <c:v>27</c:v>
                </c:pt>
                <c:pt idx="16">
                  <c:v>27</c:v>
                </c:pt>
                <c:pt idx="17">
                  <c:v>21</c:v>
                </c:pt>
                <c:pt idx="18">
                  <c:v>21</c:v>
                </c:pt>
                <c:pt idx="19">
                  <c:v>27</c:v>
                </c:pt>
                <c:pt idx="20">
                  <c:v>27</c:v>
                </c:pt>
                <c:pt idx="21">
                  <c:v>27</c:v>
                </c:pt>
                <c:pt idx="22">
                  <c:v>27</c:v>
                </c:pt>
                <c:pt idx="23">
                  <c:v>27</c:v>
                </c:pt>
                <c:pt idx="24">
                  <c:v>27</c:v>
                </c:pt>
                <c:pt idx="25">
                  <c:v>27</c:v>
                </c:pt>
                <c:pt idx="26">
                  <c:v>21</c:v>
                </c:pt>
                <c:pt idx="27">
                  <c:v>27</c:v>
                </c:pt>
                <c:pt idx="28">
                  <c:v>21</c:v>
                </c:pt>
                <c:pt idx="29">
                  <c:v>27</c:v>
                </c:pt>
              </c:numCache>
            </c:numRef>
          </c:val>
          <c:smooth val="0"/>
          <c:extLst>
            <c:ext xmlns:c16="http://schemas.microsoft.com/office/drawing/2014/chart" uri="{C3380CC4-5D6E-409C-BE32-E72D297353CC}">
              <c16:uniqueId val="{00000001-CF30-4325-8896-59E94DC00904}"/>
            </c:ext>
          </c:extLst>
        </c:ser>
        <c:ser>
          <c:idx val="3"/>
          <c:order val="3"/>
          <c:tx>
            <c:strRef>
              <c:f>Planilha1!$I$41</c:f>
              <c:strCache>
                <c:ptCount val="1"/>
                <c:pt idx="0">
                  <c:v>30°</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Planilha1!$B$42:$B$71</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f>Planilha1!$I$42:$I$71</c:f>
              <c:numCache>
                <c:formatCode>General</c:formatCode>
                <c:ptCount val="30"/>
                <c:pt idx="0">
                  <c:v>27</c:v>
                </c:pt>
                <c:pt idx="1">
                  <c:v>33</c:v>
                </c:pt>
                <c:pt idx="2">
                  <c:v>33</c:v>
                </c:pt>
                <c:pt idx="3">
                  <c:v>33</c:v>
                </c:pt>
                <c:pt idx="4">
                  <c:v>33</c:v>
                </c:pt>
                <c:pt idx="5">
                  <c:v>27</c:v>
                </c:pt>
                <c:pt idx="6">
                  <c:v>27</c:v>
                </c:pt>
                <c:pt idx="7">
                  <c:v>27</c:v>
                </c:pt>
                <c:pt idx="8">
                  <c:v>27</c:v>
                </c:pt>
                <c:pt idx="9">
                  <c:v>27</c:v>
                </c:pt>
                <c:pt idx="10">
                  <c:v>33</c:v>
                </c:pt>
                <c:pt idx="11">
                  <c:v>33</c:v>
                </c:pt>
                <c:pt idx="12">
                  <c:v>27</c:v>
                </c:pt>
                <c:pt idx="13">
                  <c:v>33</c:v>
                </c:pt>
                <c:pt idx="14">
                  <c:v>27</c:v>
                </c:pt>
                <c:pt idx="15">
                  <c:v>27</c:v>
                </c:pt>
                <c:pt idx="16">
                  <c:v>33</c:v>
                </c:pt>
                <c:pt idx="17">
                  <c:v>33</c:v>
                </c:pt>
                <c:pt idx="18">
                  <c:v>27</c:v>
                </c:pt>
                <c:pt idx="19">
                  <c:v>27</c:v>
                </c:pt>
                <c:pt idx="20">
                  <c:v>27</c:v>
                </c:pt>
                <c:pt idx="21">
                  <c:v>33</c:v>
                </c:pt>
                <c:pt idx="22">
                  <c:v>27</c:v>
                </c:pt>
                <c:pt idx="23">
                  <c:v>27</c:v>
                </c:pt>
                <c:pt idx="24">
                  <c:v>33</c:v>
                </c:pt>
                <c:pt idx="25">
                  <c:v>27</c:v>
                </c:pt>
                <c:pt idx="26">
                  <c:v>27</c:v>
                </c:pt>
                <c:pt idx="27">
                  <c:v>27</c:v>
                </c:pt>
                <c:pt idx="28">
                  <c:v>33</c:v>
                </c:pt>
                <c:pt idx="29">
                  <c:v>27</c:v>
                </c:pt>
              </c:numCache>
            </c:numRef>
          </c:val>
          <c:smooth val="0"/>
          <c:extLst>
            <c:ext xmlns:c16="http://schemas.microsoft.com/office/drawing/2014/chart" uri="{C3380CC4-5D6E-409C-BE32-E72D297353CC}">
              <c16:uniqueId val="{00000002-CF30-4325-8896-59E94DC00904}"/>
            </c:ext>
          </c:extLst>
        </c:ser>
        <c:dLbls>
          <c:showLegendKey val="0"/>
          <c:showVal val="0"/>
          <c:showCatName val="0"/>
          <c:showSerName val="0"/>
          <c:showPercent val="0"/>
          <c:showBubbleSize val="0"/>
        </c:dLbls>
        <c:marker val="1"/>
        <c:smooth val="0"/>
        <c:axId val="309014656"/>
        <c:axId val="309003424"/>
        <c:extLst>
          <c:ext xmlns:c15="http://schemas.microsoft.com/office/drawing/2012/chart" uri="{02D57815-91ED-43cb-92C2-25804820EDAC}">
            <c15:filteredLineSeries>
              <c15:ser>
                <c:idx val="0"/>
                <c:order val="0"/>
                <c:spPr>
                  <a:ln w="28575" cap="rnd">
                    <a:solidFill>
                      <a:schemeClr val="accent1"/>
                    </a:solidFill>
                    <a:round/>
                  </a:ln>
                  <a:effectLst/>
                </c:spPr>
                <c:marker>
                  <c:symbol val="none"/>
                </c:marker>
                <c:cat>
                  <c:numRef>
                    <c:extLst>
                      <c:ext uri="{02D57815-91ED-43cb-92C2-25804820EDAC}">
                        <c15:formulaRef>
                          <c15:sqref>Planilha1!$B$42:$B$71</c15:sqref>
                        </c15:formulaRef>
                      </c:ext>
                    </c:extLst>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extLst>
                      <c:ext uri="{02D57815-91ED-43cb-92C2-25804820EDAC}">
                        <c15:formulaRef>
                          <c15:sqref>Planilha1!$C$42:$C$71</c15:sqref>
                        </c15:formulaRef>
                      </c:ext>
                    </c:extLst>
                    <c:numCache>
                      <c:formatCode>General</c:formatCode>
                      <c:ptCount val="30"/>
                    </c:numCache>
                  </c:numRef>
                </c:val>
                <c:smooth val="0"/>
                <c:extLst>
                  <c:ext xmlns:c16="http://schemas.microsoft.com/office/drawing/2014/chart" uri="{C3380CC4-5D6E-409C-BE32-E72D297353CC}">
                    <c16:uniqueId val="{00000003-CF30-4325-8896-59E94DC00904}"/>
                  </c:ext>
                </c:extLst>
              </c15:ser>
            </c15:filteredLineSeries>
          </c:ext>
        </c:extLst>
      </c:lineChart>
      <c:catAx>
        <c:axId val="3090146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Quantidade de tentativas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309003424"/>
        <c:crosses val="autoZero"/>
        <c:auto val="1"/>
        <c:lblAlgn val="ctr"/>
        <c:lblOffset val="100"/>
        <c:noMultiLvlLbl val="0"/>
      </c:catAx>
      <c:valAx>
        <c:axId val="3090034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 Ângulo correspondente à tentativa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3090146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BR"/>
              <a:t>Ensaios</a:t>
            </a:r>
            <a:r>
              <a:rPr lang="pt-BR" baseline="0"/>
              <a:t> em 35°, 40 e em 45°</a:t>
            </a:r>
            <a:endParaRPr lang="pt-B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lineChart>
        <c:grouping val="standard"/>
        <c:varyColors val="0"/>
        <c:ser>
          <c:idx val="1"/>
          <c:order val="1"/>
          <c:tx>
            <c:strRef>
              <c:f>Planilha1!$J$41</c:f>
              <c:strCache>
                <c:ptCount val="1"/>
                <c:pt idx="0">
                  <c:v>35°</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Planilha1!$B$42:$B$71</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f>Planilha1!$J$42:$J$71</c:f>
              <c:numCache>
                <c:formatCode>General</c:formatCode>
                <c:ptCount val="30"/>
                <c:pt idx="0">
                  <c:v>40</c:v>
                </c:pt>
                <c:pt idx="1">
                  <c:v>40</c:v>
                </c:pt>
                <c:pt idx="2">
                  <c:v>40</c:v>
                </c:pt>
                <c:pt idx="3">
                  <c:v>33</c:v>
                </c:pt>
                <c:pt idx="4">
                  <c:v>33</c:v>
                </c:pt>
                <c:pt idx="5">
                  <c:v>33</c:v>
                </c:pt>
                <c:pt idx="6">
                  <c:v>33</c:v>
                </c:pt>
                <c:pt idx="7">
                  <c:v>33</c:v>
                </c:pt>
                <c:pt idx="8">
                  <c:v>33</c:v>
                </c:pt>
                <c:pt idx="9">
                  <c:v>33</c:v>
                </c:pt>
                <c:pt idx="10">
                  <c:v>33</c:v>
                </c:pt>
                <c:pt idx="11">
                  <c:v>33</c:v>
                </c:pt>
                <c:pt idx="12">
                  <c:v>47</c:v>
                </c:pt>
                <c:pt idx="13">
                  <c:v>33</c:v>
                </c:pt>
                <c:pt idx="14">
                  <c:v>33</c:v>
                </c:pt>
                <c:pt idx="15">
                  <c:v>33</c:v>
                </c:pt>
                <c:pt idx="16">
                  <c:v>33</c:v>
                </c:pt>
                <c:pt idx="17">
                  <c:v>33</c:v>
                </c:pt>
                <c:pt idx="18">
                  <c:v>33</c:v>
                </c:pt>
                <c:pt idx="19">
                  <c:v>33</c:v>
                </c:pt>
                <c:pt idx="20">
                  <c:v>33</c:v>
                </c:pt>
                <c:pt idx="21">
                  <c:v>40</c:v>
                </c:pt>
                <c:pt idx="22">
                  <c:v>33</c:v>
                </c:pt>
                <c:pt idx="23">
                  <c:v>40</c:v>
                </c:pt>
                <c:pt idx="24">
                  <c:v>40</c:v>
                </c:pt>
                <c:pt idx="25">
                  <c:v>33</c:v>
                </c:pt>
                <c:pt idx="26">
                  <c:v>33</c:v>
                </c:pt>
                <c:pt idx="27">
                  <c:v>40</c:v>
                </c:pt>
                <c:pt idx="28">
                  <c:v>33</c:v>
                </c:pt>
                <c:pt idx="29">
                  <c:v>33</c:v>
                </c:pt>
              </c:numCache>
            </c:numRef>
          </c:val>
          <c:smooth val="0"/>
          <c:extLst>
            <c:ext xmlns:c16="http://schemas.microsoft.com/office/drawing/2014/chart" uri="{C3380CC4-5D6E-409C-BE32-E72D297353CC}">
              <c16:uniqueId val="{00000000-F20E-4C40-A228-8E6922BBAE9A}"/>
            </c:ext>
          </c:extLst>
        </c:ser>
        <c:ser>
          <c:idx val="2"/>
          <c:order val="2"/>
          <c:tx>
            <c:strRef>
              <c:f>Planilha1!$K$41</c:f>
              <c:strCache>
                <c:ptCount val="1"/>
                <c:pt idx="0">
                  <c:v>40°</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Planilha1!$B$42:$B$71</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f>Planilha1!$K$42:$K$71</c:f>
              <c:numCache>
                <c:formatCode>General</c:formatCode>
                <c:ptCount val="30"/>
                <c:pt idx="0">
                  <c:v>40</c:v>
                </c:pt>
                <c:pt idx="1">
                  <c:v>40</c:v>
                </c:pt>
                <c:pt idx="2">
                  <c:v>40</c:v>
                </c:pt>
                <c:pt idx="3">
                  <c:v>40</c:v>
                </c:pt>
                <c:pt idx="4">
                  <c:v>33</c:v>
                </c:pt>
                <c:pt idx="5">
                  <c:v>40</c:v>
                </c:pt>
                <c:pt idx="6">
                  <c:v>40</c:v>
                </c:pt>
                <c:pt idx="7">
                  <c:v>40</c:v>
                </c:pt>
                <c:pt idx="8">
                  <c:v>33</c:v>
                </c:pt>
                <c:pt idx="9">
                  <c:v>40</c:v>
                </c:pt>
                <c:pt idx="10">
                  <c:v>40</c:v>
                </c:pt>
                <c:pt idx="11">
                  <c:v>40</c:v>
                </c:pt>
                <c:pt idx="12">
                  <c:v>40</c:v>
                </c:pt>
                <c:pt idx="13">
                  <c:v>40</c:v>
                </c:pt>
                <c:pt idx="14">
                  <c:v>40</c:v>
                </c:pt>
                <c:pt idx="15">
                  <c:v>40</c:v>
                </c:pt>
                <c:pt idx="16">
                  <c:v>40</c:v>
                </c:pt>
                <c:pt idx="17">
                  <c:v>40</c:v>
                </c:pt>
                <c:pt idx="18">
                  <c:v>47</c:v>
                </c:pt>
                <c:pt idx="19">
                  <c:v>40</c:v>
                </c:pt>
                <c:pt idx="20">
                  <c:v>40</c:v>
                </c:pt>
                <c:pt idx="21">
                  <c:v>40</c:v>
                </c:pt>
                <c:pt idx="22">
                  <c:v>40</c:v>
                </c:pt>
                <c:pt idx="23">
                  <c:v>40</c:v>
                </c:pt>
                <c:pt idx="24">
                  <c:v>40</c:v>
                </c:pt>
                <c:pt idx="25">
                  <c:v>40</c:v>
                </c:pt>
                <c:pt idx="26">
                  <c:v>40</c:v>
                </c:pt>
                <c:pt idx="27">
                  <c:v>40</c:v>
                </c:pt>
                <c:pt idx="28">
                  <c:v>40</c:v>
                </c:pt>
                <c:pt idx="29">
                  <c:v>40</c:v>
                </c:pt>
              </c:numCache>
            </c:numRef>
          </c:val>
          <c:smooth val="0"/>
          <c:extLst>
            <c:ext xmlns:c16="http://schemas.microsoft.com/office/drawing/2014/chart" uri="{C3380CC4-5D6E-409C-BE32-E72D297353CC}">
              <c16:uniqueId val="{00000001-F20E-4C40-A228-8E6922BBAE9A}"/>
            </c:ext>
          </c:extLst>
        </c:ser>
        <c:ser>
          <c:idx val="3"/>
          <c:order val="3"/>
          <c:tx>
            <c:strRef>
              <c:f>Planilha1!$L$41</c:f>
              <c:strCache>
                <c:ptCount val="1"/>
                <c:pt idx="0">
                  <c:v>45°</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Planilha1!$B$42:$B$71</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f>Planilha1!$L$42:$L$71</c:f>
              <c:numCache>
                <c:formatCode>General</c:formatCode>
                <c:ptCount val="30"/>
                <c:pt idx="0">
                  <c:v>40</c:v>
                </c:pt>
                <c:pt idx="1">
                  <c:v>40</c:v>
                </c:pt>
                <c:pt idx="2">
                  <c:v>47</c:v>
                </c:pt>
                <c:pt idx="3">
                  <c:v>40</c:v>
                </c:pt>
                <c:pt idx="4">
                  <c:v>40</c:v>
                </c:pt>
                <c:pt idx="5">
                  <c:v>47</c:v>
                </c:pt>
                <c:pt idx="6">
                  <c:v>40</c:v>
                </c:pt>
                <c:pt idx="7">
                  <c:v>40</c:v>
                </c:pt>
                <c:pt idx="8">
                  <c:v>47</c:v>
                </c:pt>
                <c:pt idx="9">
                  <c:v>47</c:v>
                </c:pt>
                <c:pt idx="10">
                  <c:v>47</c:v>
                </c:pt>
                <c:pt idx="11">
                  <c:v>40</c:v>
                </c:pt>
                <c:pt idx="12">
                  <c:v>47</c:v>
                </c:pt>
                <c:pt idx="13">
                  <c:v>40</c:v>
                </c:pt>
                <c:pt idx="14">
                  <c:v>47</c:v>
                </c:pt>
                <c:pt idx="15">
                  <c:v>47</c:v>
                </c:pt>
                <c:pt idx="16">
                  <c:v>40</c:v>
                </c:pt>
                <c:pt idx="17">
                  <c:v>40</c:v>
                </c:pt>
                <c:pt idx="18">
                  <c:v>47</c:v>
                </c:pt>
                <c:pt idx="19">
                  <c:v>40</c:v>
                </c:pt>
                <c:pt idx="20">
                  <c:v>40</c:v>
                </c:pt>
                <c:pt idx="21">
                  <c:v>40</c:v>
                </c:pt>
                <c:pt idx="22">
                  <c:v>40</c:v>
                </c:pt>
                <c:pt idx="23">
                  <c:v>40</c:v>
                </c:pt>
                <c:pt idx="24">
                  <c:v>47</c:v>
                </c:pt>
                <c:pt idx="25">
                  <c:v>40</c:v>
                </c:pt>
                <c:pt idx="26">
                  <c:v>40</c:v>
                </c:pt>
                <c:pt idx="27">
                  <c:v>47</c:v>
                </c:pt>
                <c:pt idx="28">
                  <c:v>47</c:v>
                </c:pt>
                <c:pt idx="29">
                  <c:v>40</c:v>
                </c:pt>
              </c:numCache>
            </c:numRef>
          </c:val>
          <c:smooth val="0"/>
          <c:extLst>
            <c:ext xmlns:c16="http://schemas.microsoft.com/office/drawing/2014/chart" uri="{C3380CC4-5D6E-409C-BE32-E72D297353CC}">
              <c16:uniqueId val="{00000002-F20E-4C40-A228-8E6922BBAE9A}"/>
            </c:ext>
          </c:extLst>
        </c:ser>
        <c:dLbls>
          <c:showLegendKey val="0"/>
          <c:showVal val="0"/>
          <c:showCatName val="0"/>
          <c:showSerName val="0"/>
          <c:showPercent val="0"/>
          <c:showBubbleSize val="0"/>
        </c:dLbls>
        <c:marker val="1"/>
        <c:smooth val="0"/>
        <c:axId val="309005920"/>
        <c:axId val="309005088"/>
        <c:extLst>
          <c:ext xmlns:c15="http://schemas.microsoft.com/office/drawing/2012/chart" uri="{02D57815-91ED-43cb-92C2-25804820EDAC}">
            <c15:filteredLineSeries>
              <c15:ser>
                <c:idx val="0"/>
                <c:order val="0"/>
                <c:spPr>
                  <a:ln w="28575" cap="rnd">
                    <a:solidFill>
                      <a:schemeClr val="accent1"/>
                    </a:solidFill>
                    <a:round/>
                  </a:ln>
                  <a:effectLst/>
                </c:spPr>
                <c:marker>
                  <c:symbol val="none"/>
                </c:marker>
                <c:cat>
                  <c:numRef>
                    <c:extLst>
                      <c:ext uri="{02D57815-91ED-43cb-92C2-25804820EDAC}">
                        <c15:formulaRef>
                          <c15:sqref>Planilha1!$B$42:$B$71</c15:sqref>
                        </c15:formulaRef>
                      </c:ext>
                    </c:extLst>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extLst>
                      <c:ext uri="{02D57815-91ED-43cb-92C2-25804820EDAC}">
                        <c15:formulaRef>
                          <c15:sqref>Planilha1!$C$42:$C$71</c15:sqref>
                        </c15:formulaRef>
                      </c:ext>
                    </c:extLst>
                    <c:numCache>
                      <c:formatCode>General</c:formatCode>
                      <c:ptCount val="30"/>
                    </c:numCache>
                  </c:numRef>
                </c:val>
                <c:smooth val="0"/>
                <c:extLst>
                  <c:ext xmlns:c16="http://schemas.microsoft.com/office/drawing/2014/chart" uri="{C3380CC4-5D6E-409C-BE32-E72D297353CC}">
                    <c16:uniqueId val="{00000003-F20E-4C40-A228-8E6922BBAE9A}"/>
                  </c:ext>
                </c:extLst>
              </c15:ser>
            </c15:filteredLineSeries>
          </c:ext>
        </c:extLst>
      </c:lineChart>
      <c:catAx>
        <c:axId val="3090059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Quantidade de tentativas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309005088"/>
        <c:crosses val="autoZero"/>
        <c:auto val="1"/>
        <c:lblAlgn val="ctr"/>
        <c:lblOffset val="100"/>
        <c:noMultiLvlLbl val="0"/>
      </c:catAx>
      <c:valAx>
        <c:axId val="3090050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Ângulo correspondente à tentativa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3090059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BR"/>
              <a:t>Ensaios em 50°, 55° e em 60°</a:t>
            </a:r>
          </a:p>
        </c:rich>
      </c:tx>
      <c:layout>
        <c:manualLayout>
          <c:xMode val="edge"/>
          <c:yMode val="edge"/>
          <c:x val="0.28267344706911635"/>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lineChart>
        <c:grouping val="standard"/>
        <c:varyColors val="0"/>
        <c:ser>
          <c:idx val="1"/>
          <c:order val="1"/>
          <c:tx>
            <c:strRef>
              <c:f>Planilha1!$M$41</c:f>
              <c:strCache>
                <c:ptCount val="1"/>
                <c:pt idx="0">
                  <c:v>50°</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Planilha1!$B$42:$B$71</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f>Planilha1!$M$42:$M$71</c:f>
              <c:numCache>
                <c:formatCode>General</c:formatCode>
                <c:ptCount val="30"/>
                <c:pt idx="0">
                  <c:v>55</c:v>
                </c:pt>
                <c:pt idx="1">
                  <c:v>55</c:v>
                </c:pt>
                <c:pt idx="2">
                  <c:v>55</c:v>
                </c:pt>
                <c:pt idx="3">
                  <c:v>55</c:v>
                </c:pt>
                <c:pt idx="4">
                  <c:v>55</c:v>
                </c:pt>
                <c:pt idx="5">
                  <c:v>55</c:v>
                </c:pt>
                <c:pt idx="6">
                  <c:v>47</c:v>
                </c:pt>
                <c:pt idx="7">
                  <c:v>47</c:v>
                </c:pt>
                <c:pt idx="8">
                  <c:v>47</c:v>
                </c:pt>
                <c:pt idx="9">
                  <c:v>47</c:v>
                </c:pt>
                <c:pt idx="10">
                  <c:v>55</c:v>
                </c:pt>
                <c:pt idx="11">
                  <c:v>47</c:v>
                </c:pt>
                <c:pt idx="12">
                  <c:v>55</c:v>
                </c:pt>
                <c:pt idx="13">
                  <c:v>55</c:v>
                </c:pt>
                <c:pt idx="14">
                  <c:v>40</c:v>
                </c:pt>
                <c:pt idx="15">
                  <c:v>47</c:v>
                </c:pt>
                <c:pt idx="16">
                  <c:v>47</c:v>
                </c:pt>
                <c:pt idx="17">
                  <c:v>55</c:v>
                </c:pt>
                <c:pt idx="18">
                  <c:v>47</c:v>
                </c:pt>
                <c:pt idx="19">
                  <c:v>47</c:v>
                </c:pt>
                <c:pt idx="20">
                  <c:v>47</c:v>
                </c:pt>
                <c:pt idx="21">
                  <c:v>47</c:v>
                </c:pt>
                <c:pt idx="22">
                  <c:v>47</c:v>
                </c:pt>
                <c:pt idx="23">
                  <c:v>55</c:v>
                </c:pt>
                <c:pt idx="24">
                  <c:v>55</c:v>
                </c:pt>
                <c:pt idx="25">
                  <c:v>55</c:v>
                </c:pt>
                <c:pt idx="26">
                  <c:v>47</c:v>
                </c:pt>
                <c:pt idx="27">
                  <c:v>47</c:v>
                </c:pt>
                <c:pt idx="28">
                  <c:v>47</c:v>
                </c:pt>
                <c:pt idx="29">
                  <c:v>47</c:v>
                </c:pt>
              </c:numCache>
            </c:numRef>
          </c:val>
          <c:smooth val="0"/>
          <c:extLst>
            <c:ext xmlns:c16="http://schemas.microsoft.com/office/drawing/2014/chart" uri="{C3380CC4-5D6E-409C-BE32-E72D297353CC}">
              <c16:uniqueId val="{00000000-32CF-4B35-B338-8FFD97BE4EF5}"/>
            </c:ext>
          </c:extLst>
        </c:ser>
        <c:ser>
          <c:idx val="2"/>
          <c:order val="2"/>
          <c:tx>
            <c:strRef>
              <c:f>Planilha1!$N$41</c:f>
              <c:strCache>
                <c:ptCount val="1"/>
                <c:pt idx="0">
                  <c:v>55°</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Planilha1!$B$42:$B$71</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f>Planilha1!$N$42:$N$71</c:f>
              <c:numCache>
                <c:formatCode>General</c:formatCode>
                <c:ptCount val="30"/>
                <c:pt idx="0">
                  <c:v>55</c:v>
                </c:pt>
                <c:pt idx="1">
                  <c:v>47</c:v>
                </c:pt>
                <c:pt idx="2">
                  <c:v>55</c:v>
                </c:pt>
                <c:pt idx="3">
                  <c:v>66</c:v>
                </c:pt>
                <c:pt idx="4">
                  <c:v>66</c:v>
                </c:pt>
                <c:pt idx="5">
                  <c:v>55</c:v>
                </c:pt>
                <c:pt idx="6">
                  <c:v>99</c:v>
                </c:pt>
                <c:pt idx="7">
                  <c:v>55</c:v>
                </c:pt>
                <c:pt idx="8">
                  <c:v>66</c:v>
                </c:pt>
                <c:pt idx="9">
                  <c:v>55</c:v>
                </c:pt>
                <c:pt idx="10">
                  <c:v>55</c:v>
                </c:pt>
                <c:pt idx="11">
                  <c:v>55</c:v>
                </c:pt>
                <c:pt idx="12">
                  <c:v>55</c:v>
                </c:pt>
                <c:pt idx="13">
                  <c:v>55</c:v>
                </c:pt>
                <c:pt idx="14">
                  <c:v>55</c:v>
                </c:pt>
                <c:pt idx="15">
                  <c:v>55</c:v>
                </c:pt>
                <c:pt idx="16">
                  <c:v>47</c:v>
                </c:pt>
                <c:pt idx="17">
                  <c:v>47</c:v>
                </c:pt>
                <c:pt idx="18">
                  <c:v>55</c:v>
                </c:pt>
                <c:pt idx="19">
                  <c:v>55</c:v>
                </c:pt>
                <c:pt idx="20">
                  <c:v>55</c:v>
                </c:pt>
                <c:pt idx="21">
                  <c:v>47</c:v>
                </c:pt>
                <c:pt idx="22">
                  <c:v>66</c:v>
                </c:pt>
                <c:pt idx="23">
                  <c:v>55</c:v>
                </c:pt>
                <c:pt idx="24">
                  <c:v>55</c:v>
                </c:pt>
                <c:pt idx="25">
                  <c:v>55</c:v>
                </c:pt>
                <c:pt idx="26">
                  <c:v>55</c:v>
                </c:pt>
                <c:pt idx="27">
                  <c:v>66</c:v>
                </c:pt>
                <c:pt idx="28">
                  <c:v>55</c:v>
                </c:pt>
                <c:pt idx="29">
                  <c:v>55</c:v>
                </c:pt>
              </c:numCache>
            </c:numRef>
          </c:val>
          <c:smooth val="0"/>
          <c:extLst>
            <c:ext xmlns:c16="http://schemas.microsoft.com/office/drawing/2014/chart" uri="{C3380CC4-5D6E-409C-BE32-E72D297353CC}">
              <c16:uniqueId val="{00000001-32CF-4B35-B338-8FFD97BE4EF5}"/>
            </c:ext>
          </c:extLst>
        </c:ser>
        <c:ser>
          <c:idx val="3"/>
          <c:order val="3"/>
          <c:tx>
            <c:strRef>
              <c:f>Planilha1!$O$41</c:f>
              <c:strCache>
                <c:ptCount val="1"/>
                <c:pt idx="0">
                  <c:v>60°</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Planilha1!$B$42:$B$71</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f>Planilha1!$O$42:$O$71</c:f>
              <c:numCache>
                <c:formatCode>General</c:formatCode>
                <c:ptCount val="30"/>
                <c:pt idx="0">
                  <c:v>55</c:v>
                </c:pt>
                <c:pt idx="1">
                  <c:v>55</c:v>
                </c:pt>
                <c:pt idx="2">
                  <c:v>55</c:v>
                </c:pt>
                <c:pt idx="3">
                  <c:v>55</c:v>
                </c:pt>
                <c:pt idx="4">
                  <c:v>55</c:v>
                </c:pt>
                <c:pt idx="5">
                  <c:v>55</c:v>
                </c:pt>
                <c:pt idx="6">
                  <c:v>55</c:v>
                </c:pt>
                <c:pt idx="7">
                  <c:v>55</c:v>
                </c:pt>
                <c:pt idx="8">
                  <c:v>55</c:v>
                </c:pt>
                <c:pt idx="9">
                  <c:v>55</c:v>
                </c:pt>
                <c:pt idx="10">
                  <c:v>55</c:v>
                </c:pt>
                <c:pt idx="11">
                  <c:v>55</c:v>
                </c:pt>
                <c:pt idx="12">
                  <c:v>55</c:v>
                </c:pt>
                <c:pt idx="13">
                  <c:v>55</c:v>
                </c:pt>
                <c:pt idx="14">
                  <c:v>55</c:v>
                </c:pt>
                <c:pt idx="15">
                  <c:v>55</c:v>
                </c:pt>
                <c:pt idx="16">
                  <c:v>55</c:v>
                </c:pt>
                <c:pt idx="17">
                  <c:v>55</c:v>
                </c:pt>
                <c:pt idx="18">
                  <c:v>55</c:v>
                </c:pt>
                <c:pt idx="19">
                  <c:v>55</c:v>
                </c:pt>
                <c:pt idx="20">
                  <c:v>55</c:v>
                </c:pt>
                <c:pt idx="21">
                  <c:v>55</c:v>
                </c:pt>
                <c:pt idx="22">
                  <c:v>55</c:v>
                </c:pt>
                <c:pt idx="23">
                  <c:v>55</c:v>
                </c:pt>
                <c:pt idx="24">
                  <c:v>55</c:v>
                </c:pt>
                <c:pt idx="25">
                  <c:v>55</c:v>
                </c:pt>
                <c:pt idx="26">
                  <c:v>55</c:v>
                </c:pt>
                <c:pt idx="27">
                  <c:v>55</c:v>
                </c:pt>
                <c:pt idx="28">
                  <c:v>55</c:v>
                </c:pt>
                <c:pt idx="29">
                  <c:v>55</c:v>
                </c:pt>
              </c:numCache>
            </c:numRef>
          </c:val>
          <c:smooth val="0"/>
          <c:extLst>
            <c:ext xmlns:c16="http://schemas.microsoft.com/office/drawing/2014/chart" uri="{C3380CC4-5D6E-409C-BE32-E72D297353CC}">
              <c16:uniqueId val="{00000002-32CF-4B35-B338-8FFD97BE4EF5}"/>
            </c:ext>
          </c:extLst>
        </c:ser>
        <c:dLbls>
          <c:showLegendKey val="0"/>
          <c:showVal val="0"/>
          <c:showCatName val="0"/>
          <c:showSerName val="0"/>
          <c:showPercent val="0"/>
          <c:showBubbleSize val="0"/>
        </c:dLbls>
        <c:marker val="1"/>
        <c:smooth val="0"/>
        <c:axId val="441821760"/>
        <c:axId val="441822176"/>
        <c:extLst>
          <c:ext xmlns:c15="http://schemas.microsoft.com/office/drawing/2012/chart" uri="{02D57815-91ED-43cb-92C2-25804820EDAC}">
            <c15:filteredLineSeries>
              <c15:ser>
                <c:idx val="0"/>
                <c:order val="0"/>
                <c:spPr>
                  <a:ln w="28575" cap="rnd">
                    <a:solidFill>
                      <a:schemeClr val="accent1"/>
                    </a:solidFill>
                    <a:round/>
                  </a:ln>
                  <a:effectLst/>
                </c:spPr>
                <c:marker>
                  <c:symbol val="none"/>
                </c:marker>
                <c:cat>
                  <c:numRef>
                    <c:extLst>
                      <c:ext uri="{02D57815-91ED-43cb-92C2-25804820EDAC}">
                        <c15:formulaRef>
                          <c15:sqref>Planilha1!$B$42:$B$71</c15:sqref>
                        </c15:formulaRef>
                      </c:ext>
                    </c:extLst>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extLst>
                      <c:ext uri="{02D57815-91ED-43cb-92C2-25804820EDAC}">
                        <c15:formulaRef>
                          <c15:sqref>Planilha1!$C$42:$C$71</c15:sqref>
                        </c15:formulaRef>
                      </c:ext>
                    </c:extLst>
                    <c:numCache>
                      <c:formatCode>General</c:formatCode>
                      <c:ptCount val="30"/>
                    </c:numCache>
                  </c:numRef>
                </c:val>
                <c:smooth val="0"/>
                <c:extLst>
                  <c:ext xmlns:c16="http://schemas.microsoft.com/office/drawing/2014/chart" uri="{C3380CC4-5D6E-409C-BE32-E72D297353CC}">
                    <c16:uniqueId val="{00000003-32CF-4B35-B338-8FFD97BE4EF5}"/>
                  </c:ext>
                </c:extLst>
              </c15:ser>
            </c15:filteredLineSeries>
          </c:ext>
        </c:extLst>
      </c:lineChart>
      <c:catAx>
        <c:axId val="441821760"/>
        <c:scaling>
          <c:orientation val="minMax"/>
        </c:scaling>
        <c:delete val="0"/>
        <c:axPos val="b"/>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pt-BR"/>
                  <a:t>Qantidade de tentativas</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441822176"/>
        <c:crosses val="autoZero"/>
        <c:auto val="1"/>
        <c:lblAlgn val="ctr"/>
        <c:lblOffset val="100"/>
        <c:noMultiLvlLbl val="0"/>
      </c:catAx>
      <c:valAx>
        <c:axId val="4418221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Ângulo correspondente à tentativa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4418217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BR"/>
              <a:t>Ensaios em -5°, -10° e em -15°</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lineChart>
        <c:grouping val="standard"/>
        <c:varyColors val="0"/>
        <c:ser>
          <c:idx val="1"/>
          <c:order val="1"/>
          <c:tx>
            <c:strRef>
              <c:f>Planilha1!$D$114</c:f>
              <c:strCache>
                <c:ptCount val="1"/>
                <c:pt idx="0">
                  <c:v>-5°</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Planilha1!$B$115:$B$144</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f>Planilha1!$D$115:$D$144</c:f>
              <c:numCache>
                <c:formatCode>General</c:formatCode>
                <c:ptCount val="30"/>
                <c:pt idx="0">
                  <c:v>-5</c:v>
                </c:pt>
                <c:pt idx="1">
                  <c:v>-5</c:v>
                </c:pt>
                <c:pt idx="2">
                  <c:v>-5</c:v>
                </c:pt>
                <c:pt idx="3">
                  <c:v>-5</c:v>
                </c:pt>
                <c:pt idx="4">
                  <c:v>-5</c:v>
                </c:pt>
                <c:pt idx="5">
                  <c:v>-5</c:v>
                </c:pt>
                <c:pt idx="6">
                  <c:v>-5</c:v>
                </c:pt>
                <c:pt idx="7">
                  <c:v>-5</c:v>
                </c:pt>
                <c:pt idx="8">
                  <c:v>-10</c:v>
                </c:pt>
                <c:pt idx="9">
                  <c:v>-5</c:v>
                </c:pt>
                <c:pt idx="10">
                  <c:v>-10</c:v>
                </c:pt>
                <c:pt idx="11">
                  <c:v>-10</c:v>
                </c:pt>
                <c:pt idx="12">
                  <c:v>-5</c:v>
                </c:pt>
                <c:pt idx="13">
                  <c:v>-5</c:v>
                </c:pt>
                <c:pt idx="14">
                  <c:v>-5</c:v>
                </c:pt>
                <c:pt idx="15">
                  <c:v>-5</c:v>
                </c:pt>
                <c:pt idx="16">
                  <c:v>-5</c:v>
                </c:pt>
                <c:pt idx="17">
                  <c:v>-5</c:v>
                </c:pt>
                <c:pt idx="18">
                  <c:v>-5</c:v>
                </c:pt>
                <c:pt idx="19">
                  <c:v>-5</c:v>
                </c:pt>
                <c:pt idx="20">
                  <c:v>-5</c:v>
                </c:pt>
                <c:pt idx="21">
                  <c:v>-5</c:v>
                </c:pt>
                <c:pt idx="22">
                  <c:v>-5</c:v>
                </c:pt>
                <c:pt idx="23">
                  <c:v>-5</c:v>
                </c:pt>
                <c:pt idx="24">
                  <c:v>-5</c:v>
                </c:pt>
                <c:pt idx="25">
                  <c:v>-5</c:v>
                </c:pt>
                <c:pt idx="26">
                  <c:v>-5</c:v>
                </c:pt>
                <c:pt idx="27">
                  <c:v>-5</c:v>
                </c:pt>
                <c:pt idx="28">
                  <c:v>-5</c:v>
                </c:pt>
                <c:pt idx="29">
                  <c:v>-5</c:v>
                </c:pt>
              </c:numCache>
            </c:numRef>
          </c:val>
          <c:smooth val="0"/>
          <c:extLst>
            <c:ext xmlns:c16="http://schemas.microsoft.com/office/drawing/2014/chart" uri="{C3380CC4-5D6E-409C-BE32-E72D297353CC}">
              <c16:uniqueId val="{00000000-9051-442B-9923-53F0234C980B}"/>
            </c:ext>
          </c:extLst>
        </c:ser>
        <c:ser>
          <c:idx val="2"/>
          <c:order val="2"/>
          <c:tx>
            <c:strRef>
              <c:f>Planilha1!$E$114</c:f>
              <c:strCache>
                <c:ptCount val="1"/>
                <c:pt idx="0">
                  <c:v>-10°</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Planilha1!$B$115:$B$144</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f>Planilha1!$E$115:$E$144</c:f>
              <c:numCache>
                <c:formatCode>General</c:formatCode>
                <c:ptCount val="30"/>
                <c:pt idx="0">
                  <c:v>-10</c:v>
                </c:pt>
                <c:pt idx="1">
                  <c:v>-16</c:v>
                </c:pt>
                <c:pt idx="2">
                  <c:v>-10</c:v>
                </c:pt>
                <c:pt idx="3">
                  <c:v>-10</c:v>
                </c:pt>
                <c:pt idx="4">
                  <c:v>-10</c:v>
                </c:pt>
                <c:pt idx="5">
                  <c:v>-10</c:v>
                </c:pt>
                <c:pt idx="6">
                  <c:v>-10</c:v>
                </c:pt>
                <c:pt idx="7">
                  <c:v>-10</c:v>
                </c:pt>
                <c:pt idx="8">
                  <c:v>-16</c:v>
                </c:pt>
                <c:pt idx="9">
                  <c:v>-10</c:v>
                </c:pt>
                <c:pt idx="10">
                  <c:v>-10</c:v>
                </c:pt>
                <c:pt idx="11">
                  <c:v>-10</c:v>
                </c:pt>
                <c:pt idx="12">
                  <c:v>-5</c:v>
                </c:pt>
                <c:pt idx="13">
                  <c:v>-5</c:v>
                </c:pt>
                <c:pt idx="14">
                  <c:v>-10</c:v>
                </c:pt>
                <c:pt idx="15">
                  <c:v>-5</c:v>
                </c:pt>
                <c:pt idx="16">
                  <c:v>-10</c:v>
                </c:pt>
                <c:pt idx="17">
                  <c:v>-10</c:v>
                </c:pt>
                <c:pt idx="18">
                  <c:v>-10</c:v>
                </c:pt>
                <c:pt idx="19">
                  <c:v>-10</c:v>
                </c:pt>
                <c:pt idx="20">
                  <c:v>-10</c:v>
                </c:pt>
                <c:pt idx="21">
                  <c:v>-10</c:v>
                </c:pt>
                <c:pt idx="22">
                  <c:v>-10</c:v>
                </c:pt>
                <c:pt idx="23">
                  <c:v>-10</c:v>
                </c:pt>
                <c:pt idx="24">
                  <c:v>-10</c:v>
                </c:pt>
                <c:pt idx="25">
                  <c:v>-5</c:v>
                </c:pt>
                <c:pt idx="26">
                  <c:v>-10</c:v>
                </c:pt>
                <c:pt idx="27">
                  <c:v>-10</c:v>
                </c:pt>
                <c:pt idx="28">
                  <c:v>-16</c:v>
                </c:pt>
                <c:pt idx="29">
                  <c:v>-10</c:v>
                </c:pt>
              </c:numCache>
            </c:numRef>
          </c:val>
          <c:smooth val="0"/>
          <c:extLst>
            <c:ext xmlns:c16="http://schemas.microsoft.com/office/drawing/2014/chart" uri="{C3380CC4-5D6E-409C-BE32-E72D297353CC}">
              <c16:uniqueId val="{00000001-9051-442B-9923-53F0234C980B}"/>
            </c:ext>
          </c:extLst>
        </c:ser>
        <c:ser>
          <c:idx val="3"/>
          <c:order val="3"/>
          <c:tx>
            <c:strRef>
              <c:f>Planilha1!$F$114</c:f>
              <c:strCache>
                <c:ptCount val="1"/>
                <c:pt idx="0">
                  <c:v>-15°</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Planilha1!$B$115:$B$144</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f>Planilha1!$F$115:$F$144</c:f>
              <c:numCache>
                <c:formatCode>General</c:formatCode>
                <c:ptCount val="30"/>
                <c:pt idx="0">
                  <c:v>-16</c:v>
                </c:pt>
                <c:pt idx="1">
                  <c:v>-10</c:v>
                </c:pt>
                <c:pt idx="2">
                  <c:v>-16</c:v>
                </c:pt>
                <c:pt idx="3">
                  <c:v>-10</c:v>
                </c:pt>
                <c:pt idx="4">
                  <c:v>-16</c:v>
                </c:pt>
                <c:pt idx="5">
                  <c:v>-16</c:v>
                </c:pt>
                <c:pt idx="6">
                  <c:v>-16</c:v>
                </c:pt>
                <c:pt idx="7">
                  <c:v>-16</c:v>
                </c:pt>
                <c:pt idx="8">
                  <c:v>-16</c:v>
                </c:pt>
                <c:pt idx="9">
                  <c:v>-16</c:v>
                </c:pt>
                <c:pt idx="10">
                  <c:v>-16</c:v>
                </c:pt>
                <c:pt idx="11">
                  <c:v>-16</c:v>
                </c:pt>
                <c:pt idx="12">
                  <c:v>-16</c:v>
                </c:pt>
                <c:pt idx="13">
                  <c:v>-16</c:v>
                </c:pt>
                <c:pt idx="14">
                  <c:v>-16</c:v>
                </c:pt>
                <c:pt idx="15">
                  <c:v>-16</c:v>
                </c:pt>
                <c:pt idx="16">
                  <c:v>-16</c:v>
                </c:pt>
                <c:pt idx="17">
                  <c:v>-16</c:v>
                </c:pt>
                <c:pt idx="18">
                  <c:v>-16</c:v>
                </c:pt>
                <c:pt idx="19">
                  <c:v>-10</c:v>
                </c:pt>
                <c:pt idx="20">
                  <c:v>-16</c:v>
                </c:pt>
                <c:pt idx="21">
                  <c:v>-16</c:v>
                </c:pt>
                <c:pt idx="22">
                  <c:v>-16</c:v>
                </c:pt>
                <c:pt idx="23">
                  <c:v>-10</c:v>
                </c:pt>
                <c:pt idx="24">
                  <c:v>-16</c:v>
                </c:pt>
                <c:pt idx="25">
                  <c:v>-16</c:v>
                </c:pt>
                <c:pt idx="26">
                  <c:v>-16</c:v>
                </c:pt>
                <c:pt idx="27">
                  <c:v>-16</c:v>
                </c:pt>
                <c:pt idx="28">
                  <c:v>-16</c:v>
                </c:pt>
                <c:pt idx="29">
                  <c:v>-16</c:v>
                </c:pt>
              </c:numCache>
            </c:numRef>
          </c:val>
          <c:smooth val="0"/>
          <c:extLst>
            <c:ext xmlns:c16="http://schemas.microsoft.com/office/drawing/2014/chart" uri="{C3380CC4-5D6E-409C-BE32-E72D297353CC}">
              <c16:uniqueId val="{00000002-9051-442B-9923-53F0234C980B}"/>
            </c:ext>
          </c:extLst>
        </c:ser>
        <c:dLbls>
          <c:showLegendKey val="0"/>
          <c:showVal val="0"/>
          <c:showCatName val="0"/>
          <c:showSerName val="0"/>
          <c:showPercent val="0"/>
          <c:showBubbleSize val="0"/>
        </c:dLbls>
        <c:marker val="1"/>
        <c:smooth val="0"/>
        <c:axId val="309022144"/>
        <c:axId val="309016736"/>
        <c:extLst>
          <c:ext xmlns:c15="http://schemas.microsoft.com/office/drawing/2012/chart" uri="{02D57815-91ED-43cb-92C2-25804820EDAC}">
            <c15:filteredLineSeries>
              <c15:ser>
                <c:idx val="0"/>
                <c:order val="0"/>
                <c:spPr>
                  <a:ln w="28575" cap="rnd">
                    <a:solidFill>
                      <a:schemeClr val="accent1"/>
                    </a:solidFill>
                    <a:round/>
                  </a:ln>
                  <a:effectLst/>
                </c:spPr>
                <c:marker>
                  <c:symbol val="none"/>
                </c:marker>
                <c:cat>
                  <c:numRef>
                    <c:extLst>
                      <c:ext uri="{02D57815-91ED-43cb-92C2-25804820EDAC}">
                        <c15:formulaRef>
                          <c15:sqref>Planilha1!$B$115:$B$144</c15:sqref>
                        </c15:formulaRef>
                      </c:ext>
                    </c:extLst>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extLst>
                      <c:ext uri="{02D57815-91ED-43cb-92C2-25804820EDAC}">
                        <c15:formulaRef>
                          <c15:sqref>Planilha1!$C$115:$C$144</c15:sqref>
                        </c15:formulaRef>
                      </c:ext>
                    </c:extLst>
                    <c:numCache>
                      <c:formatCode>General</c:formatCode>
                      <c:ptCount val="30"/>
                    </c:numCache>
                  </c:numRef>
                </c:val>
                <c:smooth val="0"/>
                <c:extLst>
                  <c:ext xmlns:c16="http://schemas.microsoft.com/office/drawing/2014/chart" uri="{C3380CC4-5D6E-409C-BE32-E72D297353CC}">
                    <c16:uniqueId val="{00000003-9051-442B-9923-53F0234C980B}"/>
                  </c:ext>
                </c:extLst>
              </c15:ser>
            </c15:filteredLineSeries>
          </c:ext>
        </c:extLst>
      </c:lineChart>
      <c:catAx>
        <c:axId val="3090221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Quantidade de tentativas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309016736"/>
        <c:crosses val="autoZero"/>
        <c:auto val="1"/>
        <c:lblAlgn val="ctr"/>
        <c:lblOffset val="100"/>
        <c:noMultiLvlLbl val="0"/>
      </c:catAx>
      <c:valAx>
        <c:axId val="309016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Ângulo correspondente à tentativa</a:t>
                </a:r>
              </a:p>
            </c:rich>
          </c:tx>
          <c:layout>
            <c:manualLayout>
              <c:xMode val="edge"/>
              <c:yMode val="edge"/>
              <c:x val="3.6123648246799082E-2"/>
              <c:y val="0.11682888597258674"/>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30902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BR"/>
              <a:t>Ensaios em -20°, -25° e em -30°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lineChart>
        <c:grouping val="standard"/>
        <c:varyColors val="0"/>
        <c:ser>
          <c:idx val="1"/>
          <c:order val="1"/>
          <c:tx>
            <c:strRef>
              <c:f>Planilha1!$G$114</c:f>
              <c:strCache>
                <c:ptCount val="1"/>
                <c:pt idx="0">
                  <c:v>-20°</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Planilha1!$B$115:$B$144</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f>Planilha1!$G$115:$G$144</c:f>
              <c:numCache>
                <c:formatCode>General</c:formatCode>
                <c:ptCount val="30"/>
                <c:pt idx="0">
                  <c:v>-21</c:v>
                </c:pt>
                <c:pt idx="1">
                  <c:v>-16</c:v>
                </c:pt>
                <c:pt idx="2">
                  <c:v>-21</c:v>
                </c:pt>
                <c:pt idx="3">
                  <c:v>-16</c:v>
                </c:pt>
                <c:pt idx="4">
                  <c:v>-21</c:v>
                </c:pt>
                <c:pt idx="5">
                  <c:v>-21</c:v>
                </c:pt>
                <c:pt idx="6">
                  <c:v>-16</c:v>
                </c:pt>
                <c:pt idx="7">
                  <c:v>-21</c:v>
                </c:pt>
                <c:pt idx="8">
                  <c:v>-27</c:v>
                </c:pt>
                <c:pt idx="9">
                  <c:v>-21</c:v>
                </c:pt>
                <c:pt idx="10">
                  <c:v>-21</c:v>
                </c:pt>
                <c:pt idx="11">
                  <c:v>-27</c:v>
                </c:pt>
                <c:pt idx="12">
                  <c:v>-21</c:v>
                </c:pt>
                <c:pt idx="13">
                  <c:v>-21</c:v>
                </c:pt>
                <c:pt idx="14">
                  <c:v>-21</c:v>
                </c:pt>
                <c:pt idx="15">
                  <c:v>-21</c:v>
                </c:pt>
                <c:pt idx="16">
                  <c:v>-21</c:v>
                </c:pt>
                <c:pt idx="17">
                  <c:v>-21</c:v>
                </c:pt>
                <c:pt idx="18">
                  <c:v>-21</c:v>
                </c:pt>
                <c:pt idx="19">
                  <c:v>-27</c:v>
                </c:pt>
                <c:pt idx="20">
                  <c:v>-21</c:v>
                </c:pt>
                <c:pt idx="21">
                  <c:v>-21</c:v>
                </c:pt>
                <c:pt idx="22">
                  <c:v>-21</c:v>
                </c:pt>
                <c:pt idx="23">
                  <c:v>-27</c:v>
                </c:pt>
                <c:pt idx="24">
                  <c:v>-21</c:v>
                </c:pt>
                <c:pt idx="25">
                  <c:v>-27</c:v>
                </c:pt>
                <c:pt idx="26">
                  <c:v>-21</c:v>
                </c:pt>
                <c:pt idx="27">
                  <c:v>-27</c:v>
                </c:pt>
                <c:pt idx="28">
                  <c:v>-21</c:v>
                </c:pt>
                <c:pt idx="29">
                  <c:v>-21</c:v>
                </c:pt>
              </c:numCache>
            </c:numRef>
          </c:val>
          <c:smooth val="0"/>
          <c:extLst>
            <c:ext xmlns:c16="http://schemas.microsoft.com/office/drawing/2014/chart" uri="{C3380CC4-5D6E-409C-BE32-E72D297353CC}">
              <c16:uniqueId val="{00000000-401B-4D26-AB48-A6A5FAC8EB8E}"/>
            </c:ext>
          </c:extLst>
        </c:ser>
        <c:ser>
          <c:idx val="2"/>
          <c:order val="2"/>
          <c:tx>
            <c:strRef>
              <c:f>Planilha1!$H$114</c:f>
              <c:strCache>
                <c:ptCount val="1"/>
                <c:pt idx="0">
                  <c:v>-25°</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Planilha1!$B$115:$B$144</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f>Planilha1!$H$115:$H$144</c:f>
              <c:numCache>
                <c:formatCode>General</c:formatCode>
                <c:ptCount val="30"/>
                <c:pt idx="0">
                  <c:v>-27</c:v>
                </c:pt>
                <c:pt idx="1">
                  <c:v>-33</c:v>
                </c:pt>
                <c:pt idx="2">
                  <c:v>-33</c:v>
                </c:pt>
                <c:pt idx="3">
                  <c:v>-27</c:v>
                </c:pt>
                <c:pt idx="4">
                  <c:v>-33</c:v>
                </c:pt>
                <c:pt idx="5">
                  <c:v>-27</c:v>
                </c:pt>
                <c:pt idx="6">
                  <c:v>-27</c:v>
                </c:pt>
                <c:pt idx="7">
                  <c:v>-27</c:v>
                </c:pt>
                <c:pt idx="8">
                  <c:v>-27</c:v>
                </c:pt>
                <c:pt idx="9">
                  <c:v>-27</c:v>
                </c:pt>
                <c:pt idx="10">
                  <c:v>-27</c:v>
                </c:pt>
                <c:pt idx="11">
                  <c:v>-27</c:v>
                </c:pt>
                <c:pt idx="12">
                  <c:v>-27</c:v>
                </c:pt>
                <c:pt idx="13">
                  <c:v>-27</c:v>
                </c:pt>
                <c:pt idx="14">
                  <c:v>-27</c:v>
                </c:pt>
                <c:pt idx="15">
                  <c:v>-27</c:v>
                </c:pt>
                <c:pt idx="16">
                  <c:v>-33</c:v>
                </c:pt>
                <c:pt idx="17">
                  <c:v>-27</c:v>
                </c:pt>
                <c:pt idx="18">
                  <c:v>-27</c:v>
                </c:pt>
                <c:pt idx="19">
                  <c:v>-33</c:v>
                </c:pt>
                <c:pt idx="20">
                  <c:v>-27</c:v>
                </c:pt>
                <c:pt idx="21">
                  <c:v>-27</c:v>
                </c:pt>
                <c:pt idx="22">
                  <c:v>-27</c:v>
                </c:pt>
                <c:pt idx="23">
                  <c:v>-27</c:v>
                </c:pt>
                <c:pt idx="24">
                  <c:v>-27</c:v>
                </c:pt>
                <c:pt idx="25">
                  <c:v>-27</c:v>
                </c:pt>
                <c:pt idx="26">
                  <c:v>-33</c:v>
                </c:pt>
                <c:pt idx="27">
                  <c:v>-27</c:v>
                </c:pt>
                <c:pt idx="28">
                  <c:v>-27</c:v>
                </c:pt>
                <c:pt idx="29">
                  <c:v>-21</c:v>
                </c:pt>
              </c:numCache>
            </c:numRef>
          </c:val>
          <c:smooth val="0"/>
          <c:extLst>
            <c:ext xmlns:c16="http://schemas.microsoft.com/office/drawing/2014/chart" uri="{C3380CC4-5D6E-409C-BE32-E72D297353CC}">
              <c16:uniqueId val="{00000001-401B-4D26-AB48-A6A5FAC8EB8E}"/>
            </c:ext>
          </c:extLst>
        </c:ser>
        <c:ser>
          <c:idx val="3"/>
          <c:order val="3"/>
          <c:tx>
            <c:strRef>
              <c:f>Planilha1!$I$114</c:f>
              <c:strCache>
                <c:ptCount val="1"/>
                <c:pt idx="0">
                  <c:v>-30°</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Planilha1!$B$115:$B$144</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f>Planilha1!$I$115:$I$144</c:f>
              <c:numCache>
                <c:formatCode>General</c:formatCode>
                <c:ptCount val="30"/>
                <c:pt idx="0">
                  <c:v>-33</c:v>
                </c:pt>
                <c:pt idx="1">
                  <c:v>-33</c:v>
                </c:pt>
                <c:pt idx="2">
                  <c:v>-27</c:v>
                </c:pt>
                <c:pt idx="3">
                  <c:v>-33</c:v>
                </c:pt>
                <c:pt idx="4">
                  <c:v>-40</c:v>
                </c:pt>
                <c:pt idx="5">
                  <c:v>-27</c:v>
                </c:pt>
                <c:pt idx="6">
                  <c:v>-27</c:v>
                </c:pt>
                <c:pt idx="7">
                  <c:v>-27</c:v>
                </c:pt>
                <c:pt idx="8">
                  <c:v>-33</c:v>
                </c:pt>
                <c:pt idx="9">
                  <c:v>-27</c:v>
                </c:pt>
                <c:pt idx="10">
                  <c:v>-33</c:v>
                </c:pt>
                <c:pt idx="11">
                  <c:v>-33</c:v>
                </c:pt>
                <c:pt idx="12">
                  <c:v>-33</c:v>
                </c:pt>
                <c:pt idx="13">
                  <c:v>-33</c:v>
                </c:pt>
                <c:pt idx="14">
                  <c:v>-33</c:v>
                </c:pt>
                <c:pt idx="15">
                  <c:v>-33</c:v>
                </c:pt>
                <c:pt idx="16">
                  <c:v>-33</c:v>
                </c:pt>
                <c:pt idx="17">
                  <c:v>-33</c:v>
                </c:pt>
                <c:pt idx="18">
                  <c:v>-33</c:v>
                </c:pt>
                <c:pt idx="19">
                  <c:v>-33</c:v>
                </c:pt>
                <c:pt idx="20">
                  <c:v>-33</c:v>
                </c:pt>
                <c:pt idx="21">
                  <c:v>-33</c:v>
                </c:pt>
                <c:pt idx="22">
                  <c:v>-33</c:v>
                </c:pt>
                <c:pt idx="23">
                  <c:v>-33</c:v>
                </c:pt>
                <c:pt idx="24">
                  <c:v>-33</c:v>
                </c:pt>
                <c:pt idx="25">
                  <c:v>-40</c:v>
                </c:pt>
                <c:pt idx="26">
                  <c:v>-33</c:v>
                </c:pt>
                <c:pt idx="27">
                  <c:v>-33</c:v>
                </c:pt>
                <c:pt idx="28">
                  <c:v>-40</c:v>
                </c:pt>
                <c:pt idx="29">
                  <c:v>-33</c:v>
                </c:pt>
              </c:numCache>
            </c:numRef>
          </c:val>
          <c:smooth val="0"/>
          <c:extLst>
            <c:ext xmlns:c16="http://schemas.microsoft.com/office/drawing/2014/chart" uri="{C3380CC4-5D6E-409C-BE32-E72D297353CC}">
              <c16:uniqueId val="{00000002-401B-4D26-AB48-A6A5FAC8EB8E}"/>
            </c:ext>
          </c:extLst>
        </c:ser>
        <c:dLbls>
          <c:showLegendKey val="0"/>
          <c:showVal val="0"/>
          <c:showCatName val="0"/>
          <c:showSerName val="0"/>
          <c:showPercent val="0"/>
          <c:showBubbleSize val="0"/>
        </c:dLbls>
        <c:marker val="1"/>
        <c:smooth val="0"/>
        <c:axId val="446168416"/>
        <c:axId val="446165920"/>
        <c:extLst>
          <c:ext xmlns:c15="http://schemas.microsoft.com/office/drawing/2012/chart" uri="{02D57815-91ED-43cb-92C2-25804820EDAC}">
            <c15:filteredLineSeries>
              <c15:ser>
                <c:idx val="0"/>
                <c:order val="0"/>
                <c:spPr>
                  <a:ln w="28575" cap="rnd">
                    <a:solidFill>
                      <a:schemeClr val="accent1"/>
                    </a:solidFill>
                    <a:round/>
                  </a:ln>
                  <a:effectLst/>
                </c:spPr>
                <c:marker>
                  <c:symbol val="none"/>
                </c:marker>
                <c:cat>
                  <c:numRef>
                    <c:extLst>
                      <c:ext uri="{02D57815-91ED-43cb-92C2-25804820EDAC}">
                        <c15:formulaRef>
                          <c15:sqref>Planilha1!$B$115:$B$144</c15:sqref>
                        </c15:formulaRef>
                      </c:ext>
                    </c:extLst>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extLst>
                      <c:ext uri="{02D57815-91ED-43cb-92C2-25804820EDAC}">
                        <c15:formulaRef>
                          <c15:sqref>Planilha1!$C$115:$C$144</c15:sqref>
                        </c15:formulaRef>
                      </c:ext>
                    </c:extLst>
                    <c:numCache>
                      <c:formatCode>General</c:formatCode>
                      <c:ptCount val="30"/>
                    </c:numCache>
                  </c:numRef>
                </c:val>
                <c:smooth val="0"/>
                <c:extLst>
                  <c:ext xmlns:c16="http://schemas.microsoft.com/office/drawing/2014/chart" uri="{C3380CC4-5D6E-409C-BE32-E72D297353CC}">
                    <c16:uniqueId val="{00000003-401B-4D26-AB48-A6A5FAC8EB8E}"/>
                  </c:ext>
                </c:extLst>
              </c15:ser>
            </c15:filteredLineSeries>
          </c:ext>
        </c:extLst>
      </c:lineChart>
      <c:catAx>
        <c:axId val="44616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Quantidade de tintativas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446165920"/>
        <c:crosses val="autoZero"/>
        <c:auto val="1"/>
        <c:lblAlgn val="ctr"/>
        <c:lblOffset val="100"/>
        <c:noMultiLvlLbl val="0"/>
      </c:catAx>
      <c:valAx>
        <c:axId val="4461659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Ângulo correspondenta à tentativa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4461684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BR"/>
              <a:t>Ensaios em -35°, -40° e -45°</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lineChart>
        <c:grouping val="standard"/>
        <c:varyColors val="0"/>
        <c:ser>
          <c:idx val="1"/>
          <c:order val="1"/>
          <c:tx>
            <c:strRef>
              <c:f>Planilha1!$J$114</c:f>
              <c:strCache>
                <c:ptCount val="1"/>
                <c:pt idx="0">
                  <c:v>-35°</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Planilha1!$B$115:$B$144</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f>Planilha1!$J$115:$J$144</c:f>
              <c:numCache>
                <c:formatCode>General</c:formatCode>
                <c:ptCount val="30"/>
                <c:pt idx="0">
                  <c:v>-40</c:v>
                </c:pt>
                <c:pt idx="1">
                  <c:v>-33</c:v>
                </c:pt>
                <c:pt idx="2">
                  <c:v>-33</c:v>
                </c:pt>
                <c:pt idx="3">
                  <c:v>-33</c:v>
                </c:pt>
                <c:pt idx="4">
                  <c:v>-33</c:v>
                </c:pt>
                <c:pt idx="5">
                  <c:v>-40</c:v>
                </c:pt>
                <c:pt idx="6">
                  <c:v>-33</c:v>
                </c:pt>
                <c:pt idx="7">
                  <c:v>-33</c:v>
                </c:pt>
                <c:pt idx="8">
                  <c:v>-40</c:v>
                </c:pt>
                <c:pt idx="9">
                  <c:v>-47</c:v>
                </c:pt>
                <c:pt idx="10">
                  <c:v>-40</c:v>
                </c:pt>
                <c:pt idx="11">
                  <c:v>-33</c:v>
                </c:pt>
                <c:pt idx="12">
                  <c:v>-40</c:v>
                </c:pt>
                <c:pt idx="13">
                  <c:v>-47</c:v>
                </c:pt>
                <c:pt idx="14">
                  <c:v>-47</c:v>
                </c:pt>
                <c:pt idx="15">
                  <c:v>-40</c:v>
                </c:pt>
                <c:pt idx="16">
                  <c:v>-47</c:v>
                </c:pt>
                <c:pt idx="17">
                  <c:v>-40</c:v>
                </c:pt>
                <c:pt idx="18">
                  <c:v>-33</c:v>
                </c:pt>
                <c:pt idx="19">
                  <c:v>-33</c:v>
                </c:pt>
                <c:pt idx="20">
                  <c:v>-40</c:v>
                </c:pt>
                <c:pt idx="21">
                  <c:v>-33</c:v>
                </c:pt>
                <c:pt idx="22">
                  <c:v>-40</c:v>
                </c:pt>
                <c:pt idx="23">
                  <c:v>-40</c:v>
                </c:pt>
                <c:pt idx="24">
                  <c:v>-33</c:v>
                </c:pt>
                <c:pt idx="25">
                  <c:v>-40</c:v>
                </c:pt>
                <c:pt idx="26">
                  <c:v>-33</c:v>
                </c:pt>
                <c:pt idx="27">
                  <c:v>-40</c:v>
                </c:pt>
                <c:pt idx="28">
                  <c:v>-40</c:v>
                </c:pt>
                <c:pt idx="29">
                  <c:v>-33</c:v>
                </c:pt>
              </c:numCache>
            </c:numRef>
          </c:val>
          <c:smooth val="0"/>
          <c:extLst>
            <c:ext xmlns:c16="http://schemas.microsoft.com/office/drawing/2014/chart" uri="{C3380CC4-5D6E-409C-BE32-E72D297353CC}">
              <c16:uniqueId val="{00000000-7705-4F21-B4C5-78E1EF053B5E}"/>
            </c:ext>
          </c:extLst>
        </c:ser>
        <c:ser>
          <c:idx val="2"/>
          <c:order val="2"/>
          <c:tx>
            <c:strRef>
              <c:f>Planilha1!$K$114</c:f>
              <c:strCache>
                <c:ptCount val="1"/>
                <c:pt idx="0">
                  <c:v>-40°</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Planilha1!$B$115:$B$144</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f>Planilha1!$K$115:$K$144</c:f>
              <c:numCache>
                <c:formatCode>General</c:formatCode>
                <c:ptCount val="30"/>
                <c:pt idx="0">
                  <c:v>-40</c:v>
                </c:pt>
                <c:pt idx="1">
                  <c:v>-40</c:v>
                </c:pt>
                <c:pt idx="2">
                  <c:v>-47</c:v>
                </c:pt>
                <c:pt idx="3">
                  <c:v>-47</c:v>
                </c:pt>
                <c:pt idx="4">
                  <c:v>-47</c:v>
                </c:pt>
                <c:pt idx="5">
                  <c:v>-47</c:v>
                </c:pt>
                <c:pt idx="6">
                  <c:v>-47</c:v>
                </c:pt>
                <c:pt idx="7">
                  <c:v>-40</c:v>
                </c:pt>
                <c:pt idx="8">
                  <c:v>-40</c:v>
                </c:pt>
                <c:pt idx="9">
                  <c:v>-40</c:v>
                </c:pt>
                <c:pt idx="10">
                  <c:v>-40</c:v>
                </c:pt>
                <c:pt idx="11">
                  <c:v>-40</c:v>
                </c:pt>
                <c:pt idx="12">
                  <c:v>-47</c:v>
                </c:pt>
                <c:pt idx="13">
                  <c:v>-47</c:v>
                </c:pt>
                <c:pt idx="14">
                  <c:v>-47</c:v>
                </c:pt>
                <c:pt idx="15">
                  <c:v>-47</c:v>
                </c:pt>
                <c:pt idx="16">
                  <c:v>-47</c:v>
                </c:pt>
                <c:pt idx="17">
                  <c:v>-33</c:v>
                </c:pt>
                <c:pt idx="18">
                  <c:v>-40</c:v>
                </c:pt>
                <c:pt idx="19">
                  <c:v>-47</c:v>
                </c:pt>
                <c:pt idx="20">
                  <c:v>-47</c:v>
                </c:pt>
                <c:pt idx="21">
                  <c:v>-47</c:v>
                </c:pt>
                <c:pt idx="22">
                  <c:v>-40</c:v>
                </c:pt>
                <c:pt idx="23">
                  <c:v>-40</c:v>
                </c:pt>
                <c:pt idx="24">
                  <c:v>-40</c:v>
                </c:pt>
                <c:pt idx="25">
                  <c:v>-40</c:v>
                </c:pt>
                <c:pt idx="26">
                  <c:v>-47</c:v>
                </c:pt>
                <c:pt idx="27">
                  <c:v>-47</c:v>
                </c:pt>
                <c:pt idx="28">
                  <c:v>-47</c:v>
                </c:pt>
                <c:pt idx="29">
                  <c:v>-40</c:v>
                </c:pt>
              </c:numCache>
            </c:numRef>
          </c:val>
          <c:smooth val="0"/>
          <c:extLst>
            <c:ext xmlns:c16="http://schemas.microsoft.com/office/drawing/2014/chart" uri="{C3380CC4-5D6E-409C-BE32-E72D297353CC}">
              <c16:uniqueId val="{00000001-7705-4F21-B4C5-78E1EF053B5E}"/>
            </c:ext>
          </c:extLst>
        </c:ser>
        <c:ser>
          <c:idx val="3"/>
          <c:order val="3"/>
          <c:tx>
            <c:strRef>
              <c:f>Planilha1!$L$114</c:f>
              <c:strCache>
                <c:ptCount val="1"/>
                <c:pt idx="0">
                  <c:v>-45°</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Planilha1!$B$115:$B$144</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f>Planilha1!$L$115:$L$144</c:f>
              <c:numCache>
                <c:formatCode>General</c:formatCode>
                <c:ptCount val="30"/>
                <c:pt idx="0">
                  <c:v>-55</c:v>
                </c:pt>
                <c:pt idx="1">
                  <c:v>-47</c:v>
                </c:pt>
                <c:pt idx="2">
                  <c:v>-47</c:v>
                </c:pt>
                <c:pt idx="3">
                  <c:v>-47</c:v>
                </c:pt>
                <c:pt idx="4">
                  <c:v>-55</c:v>
                </c:pt>
                <c:pt idx="5">
                  <c:v>-55</c:v>
                </c:pt>
                <c:pt idx="6">
                  <c:v>-47</c:v>
                </c:pt>
                <c:pt idx="7">
                  <c:v>-47</c:v>
                </c:pt>
                <c:pt idx="8">
                  <c:v>-47</c:v>
                </c:pt>
                <c:pt idx="9">
                  <c:v>-47</c:v>
                </c:pt>
                <c:pt idx="10">
                  <c:v>-47</c:v>
                </c:pt>
                <c:pt idx="11">
                  <c:v>-47</c:v>
                </c:pt>
                <c:pt idx="12">
                  <c:v>-47</c:v>
                </c:pt>
                <c:pt idx="13">
                  <c:v>-47</c:v>
                </c:pt>
                <c:pt idx="14">
                  <c:v>-47</c:v>
                </c:pt>
                <c:pt idx="15">
                  <c:v>-47</c:v>
                </c:pt>
                <c:pt idx="16">
                  <c:v>-47</c:v>
                </c:pt>
                <c:pt idx="17">
                  <c:v>-47</c:v>
                </c:pt>
                <c:pt idx="18">
                  <c:v>-47</c:v>
                </c:pt>
                <c:pt idx="19">
                  <c:v>-47</c:v>
                </c:pt>
                <c:pt idx="20">
                  <c:v>-40</c:v>
                </c:pt>
                <c:pt idx="21">
                  <c:v>-40</c:v>
                </c:pt>
                <c:pt idx="22">
                  <c:v>-40</c:v>
                </c:pt>
                <c:pt idx="23">
                  <c:v>-40</c:v>
                </c:pt>
                <c:pt idx="24">
                  <c:v>-47</c:v>
                </c:pt>
                <c:pt idx="25">
                  <c:v>-47</c:v>
                </c:pt>
                <c:pt idx="26">
                  <c:v>-47</c:v>
                </c:pt>
                <c:pt idx="27">
                  <c:v>-47</c:v>
                </c:pt>
                <c:pt idx="28">
                  <c:v>-47</c:v>
                </c:pt>
                <c:pt idx="29">
                  <c:v>-47</c:v>
                </c:pt>
              </c:numCache>
            </c:numRef>
          </c:val>
          <c:smooth val="0"/>
          <c:extLst>
            <c:ext xmlns:c16="http://schemas.microsoft.com/office/drawing/2014/chart" uri="{C3380CC4-5D6E-409C-BE32-E72D297353CC}">
              <c16:uniqueId val="{00000002-7705-4F21-B4C5-78E1EF053B5E}"/>
            </c:ext>
          </c:extLst>
        </c:ser>
        <c:dLbls>
          <c:showLegendKey val="0"/>
          <c:showVal val="0"/>
          <c:showCatName val="0"/>
          <c:showSerName val="0"/>
          <c:showPercent val="0"/>
          <c:showBubbleSize val="0"/>
        </c:dLbls>
        <c:marker val="1"/>
        <c:smooth val="0"/>
        <c:axId val="2034014976"/>
        <c:axId val="2034016224"/>
        <c:extLst>
          <c:ext xmlns:c15="http://schemas.microsoft.com/office/drawing/2012/chart" uri="{02D57815-91ED-43cb-92C2-25804820EDAC}">
            <c15:filteredLineSeries>
              <c15:ser>
                <c:idx val="0"/>
                <c:order val="0"/>
                <c:spPr>
                  <a:ln w="28575" cap="rnd">
                    <a:solidFill>
                      <a:schemeClr val="accent1"/>
                    </a:solidFill>
                    <a:round/>
                  </a:ln>
                  <a:effectLst/>
                </c:spPr>
                <c:marker>
                  <c:symbol val="none"/>
                </c:marker>
                <c:cat>
                  <c:numRef>
                    <c:extLst>
                      <c:ext uri="{02D57815-91ED-43cb-92C2-25804820EDAC}">
                        <c15:formulaRef>
                          <c15:sqref>Planilha1!$B$115:$B$144</c15:sqref>
                        </c15:formulaRef>
                      </c:ext>
                    </c:extLst>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extLst>
                      <c:ext uri="{02D57815-91ED-43cb-92C2-25804820EDAC}">
                        <c15:formulaRef>
                          <c15:sqref>Planilha1!$C$115:$C$144</c15:sqref>
                        </c15:formulaRef>
                      </c:ext>
                    </c:extLst>
                    <c:numCache>
                      <c:formatCode>General</c:formatCode>
                      <c:ptCount val="30"/>
                    </c:numCache>
                  </c:numRef>
                </c:val>
                <c:smooth val="0"/>
                <c:extLst>
                  <c:ext xmlns:c16="http://schemas.microsoft.com/office/drawing/2014/chart" uri="{C3380CC4-5D6E-409C-BE32-E72D297353CC}">
                    <c16:uniqueId val="{00000003-7705-4F21-B4C5-78E1EF053B5E}"/>
                  </c:ext>
                </c:extLst>
              </c15:ser>
            </c15:filteredLineSeries>
          </c:ext>
        </c:extLst>
      </c:lineChart>
      <c:catAx>
        <c:axId val="2034014976"/>
        <c:scaling>
          <c:orientation val="minMax"/>
        </c:scaling>
        <c:delete val="0"/>
        <c:axPos val="b"/>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2034016224"/>
        <c:crosses val="autoZero"/>
        <c:auto val="1"/>
        <c:lblAlgn val="ctr"/>
        <c:lblOffset val="100"/>
        <c:noMultiLvlLbl val="0"/>
      </c:catAx>
      <c:valAx>
        <c:axId val="2034016224"/>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20340149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BR"/>
              <a:t>Ensaios em -50°, -55° e em -60°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lineChart>
        <c:grouping val="standard"/>
        <c:varyColors val="0"/>
        <c:ser>
          <c:idx val="1"/>
          <c:order val="1"/>
          <c:tx>
            <c:strRef>
              <c:f>Planilha1!$M$114</c:f>
              <c:strCache>
                <c:ptCount val="1"/>
                <c:pt idx="0">
                  <c:v>-50°</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Planilha1!$B$115:$B$144</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f>Planilha1!$M$115:$M$144</c:f>
              <c:numCache>
                <c:formatCode>General</c:formatCode>
                <c:ptCount val="30"/>
                <c:pt idx="0">
                  <c:v>-47</c:v>
                </c:pt>
                <c:pt idx="1">
                  <c:v>-55</c:v>
                </c:pt>
                <c:pt idx="2">
                  <c:v>-55</c:v>
                </c:pt>
                <c:pt idx="3">
                  <c:v>-55</c:v>
                </c:pt>
                <c:pt idx="4">
                  <c:v>-55</c:v>
                </c:pt>
                <c:pt idx="5">
                  <c:v>-47</c:v>
                </c:pt>
                <c:pt idx="6">
                  <c:v>-55</c:v>
                </c:pt>
                <c:pt idx="7">
                  <c:v>-47</c:v>
                </c:pt>
                <c:pt idx="8">
                  <c:v>-55</c:v>
                </c:pt>
                <c:pt idx="9">
                  <c:v>-55</c:v>
                </c:pt>
                <c:pt idx="10">
                  <c:v>-55</c:v>
                </c:pt>
                <c:pt idx="11">
                  <c:v>-55</c:v>
                </c:pt>
                <c:pt idx="12">
                  <c:v>-55</c:v>
                </c:pt>
                <c:pt idx="13">
                  <c:v>-47</c:v>
                </c:pt>
                <c:pt idx="14">
                  <c:v>-55</c:v>
                </c:pt>
                <c:pt idx="15">
                  <c:v>-47</c:v>
                </c:pt>
                <c:pt idx="16">
                  <c:v>-47</c:v>
                </c:pt>
                <c:pt idx="17">
                  <c:v>-47</c:v>
                </c:pt>
                <c:pt idx="18">
                  <c:v>-47</c:v>
                </c:pt>
                <c:pt idx="19">
                  <c:v>-55</c:v>
                </c:pt>
                <c:pt idx="20">
                  <c:v>-55</c:v>
                </c:pt>
                <c:pt idx="21">
                  <c:v>-55</c:v>
                </c:pt>
                <c:pt idx="22">
                  <c:v>-55</c:v>
                </c:pt>
                <c:pt idx="23">
                  <c:v>-55</c:v>
                </c:pt>
                <c:pt idx="24">
                  <c:v>-47</c:v>
                </c:pt>
                <c:pt idx="25">
                  <c:v>-47</c:v>
                </c:pt>
                <c:pt idx="26">
                  <c:v>-47</c:v>
                </c:pt>
                <c:pt idx="27">
                  <c:v>-47</c:v>
                </c:pt>
                <c:pt idx="28">
                  <c:v>-47</c:v>
                </c:pt>
                <c:pt idx="29">
                  <c:v>-47</c:v>
                </c:pt>
              </c:numCache>
            </c:numRef>
          </c:val>
          <c:smooth val="0"/>
          <c:extLst>
            <c:ext xmlns:c16="http://schemas.microsoft.com/office/drawing/2014/chart" uri="{C3380CC4-5D6E-409C-BE32-E72D297353CC}">
              <c16:uniqueId val="{00000000-084A-4CCC-9083-B32A73414589}"/>
            </c:ext>
          </c:extLst>
        </c:ser>
        <c:ser>
          <c:idx val="2"/>
          <c:order val="2"/>
          <c:tx>
            <c:strRef>
              <c:f>Planilha1!$N$114</c:f>
              <c:strCache>
                <c:ptCount val="1"/>
                <c:pt idx="0">
                  <c:v>-55°</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Planilha1!$B$115:$B$144</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f>Planilha1!$N$115:$N$144</c:f>
              <c:numCache>
                <c:formatCode>General</c:formatCode>
                <c:ptCount val="30"/>
                <c:pt idx="0">
                  <c:v>-66</c:v>
                </c:pt>
                <c:pt idx="1">
                  <c:v>-66</c:v>
                </c:pt>
                <c:pt idx="2">
                  <c:v>-99</c:v>
                </c:pt>
                <c:pt idx="3">
                  <c:v>-55</c:v>
                </c:pt>
                <c:pt idx="4">
                  <c:v>-66</c:v>
                </c:pt>
                <c:pt idx="5">
                  <c:v>-55</c:v>
                </c:pt>
                <c:pt idx="6">
                  <c:v>-55</c:v>
                </c:pt>
                <c:pt idx="7">
                  <c:v>-55</c:v>
                </c:pt>
                <c:pt idx="8">
                  <c:v>-55</c:v>
                </c:pt>
                <c:pt idx="9">
                  <c:v>-55</c:v>
                </c:pt>
                <c:pt idx="10">
                  <c:v>-66</c:v>
                </c:pt>
                <c:pt idx="11">
                  <c:v>-66</c:v>
                </c:pt>
                <c:pt idx="12">
                  <c:v>-66</c:v>
                </c:pt>
                <c:pt idx="13">
                  <c:v>-66</c:v>
                </c:pt>
                <c:pt idx="14">
                  <c:v>-66</c:v>
                </c:pt>
                <c:pt idx="15">
                  <c:v>-66</c:v>
                </c:pt>
                <c:pt idx="16">
                  <c:v>-55</c:v>
                </c:pt>
                <c:pt idx="17">
                  <c:v>-55</c:v>
                </c:pt>
                <c:pt idx="18">
                  <c:v>-47</c:v>
                </c:pt>
                <c:pt idx="19">
                  <c:v>-55</c:v>
                </c:pt>
                <c:pt idx="20">
                  <c:v>-55</c:v>
                </c:pt>
                <c:pt idx="21">
                  <c:v>-55</c:v>
                </c:pt>
                <c:pt idx="22">
                  <c:v>-55</c:v>
                </c:pt>
                <c:pt idx="23">
                  <c:v>-55</c:v>
                </c:pt>
                <c:pt idx="24">
                  <c:v>-55</c:v>
                </c:pt>
                <c:pt idx="25">
                  <c:v>-55</c:v>
                </c:pt>
                <c:pt idx="26">
                  <c:v>-47</c:v>
                </c:pt>
                <c:pt idx="27">
                  <c:v>-55</c:v>
                </c:pt>
                <c:pt idx="28">
                  <c:v>-47</c:v>
                </c:pt>
                <c:pt idx="29">
                  <c:v>-66</c:v>
                </c:pt>
              </c:numCache>
            </c:numRef>
          </c:val>
          <c:smooth val="0"/>
          <c:extLst>
            <c:ext xmlns:c16="http://schemas.microsoft.com/office/drawing/2014/chart" uri="{C3380CC4-5D6E-409C-BE32-E72D297353CC}">
              <c16:uniqueId val="{00000001-084A-4CCC-9083-B32A73414589}"/>
            </c:ext>
          </c:extLst>
        </c:ser>
        <c:ser>
          <c:idx val="3"/>
          <c:order val="3"/>
          <c:tx>
            <c:strRef>
              <c:f>Planilha1!$O$114</c:f>
              <c:strCache>
                <c:ptCount val="1"/>
                <c:pt idx="0">
                  <c:v>-60°</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Planilha1!$B$115:$B$144</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f>Planilha1!$O$115:$O$144</c:f>
              <c:numCache>
                <c:formatCode>General</c:formatCode>
                <c:ptCount val="30"/>
                <c:pt idx="0">
                  <c:v>-66</c:v>
                </c:pt>
                <c:pt idx="1">
                  <c:v>-55</c:v>
                </c:pt>
                <c:pt idx="2">
                  <c:v>-55</c:v>
                </c:pt>
                <c:pt idx="3">
                  <c:v>-99</c:v>
                </c:pt>
                <c:pt idx="4">
                  <c:v>-99</c:v>
                </c:pt>
                <c:pt idx="5">
                  <c:v>-99</c:v>
                </c:pt>
                <c:pt idx="6">
                  <c:v>-99</c:v>
                </c:pt>
                <c:pt idx="7">
                  <c:v>-99</c:v>
                </c:pt>
                <c:pt idx="8">
                  <c:v>-99</c:v>
                </c:pt>
                <c:pt idx="9">
                  <c:v>-99</c:v>
                </c:pt>
                <c:pt idx="10">
                  <c:v>-99</c:v>
                </c:pt>
                <c:pt idx="11">
                  <c:v>-99</c:v>
                </c:pt>
                <c:pt idx="12">
                  <c:v>-99</c:v>
                </c:pt>
                <c:pt idx="13">
                  <c:v>-99</c:v>
                </c:pt>
                <c:pt idx="14">
                  <c:v>-99</c:v>
                </c:pt>
                <c:pt idx="15">
                  <c:v>-99</c:v>
                </c:pt>
                <c:pt idx="16">
                  <c:v>-99</c:v>
                </c:pt>
                <c:pt idx="17">
                  <c:v>-66</c:v>
                </c:pt>
                <c:pt idx="18">
                  <c:v>-99</c:v>
                </c:pt>
                <c:pt idx="19">
                  <c:v>-66</c:v>
                </c:pt>
                <c:pt idx="20">
                  <c:v>-66</c:v>
                </c:pt>
                <c:pt idx="21">
                  <c:v>-66</c:v>
                </c:pt>
                <c:pt idx="22">
                  <c:v>-66</c:v>
                </c:pt>
                <c:pt idx="23">
                  <c:v>-66</c:v>
                </c:pt>
                <c:pt idx="24">
                  <c:v>-66</c:v>
                </c:pt>
                <c:pt idx="25">
                  <c:v>-66</c:v>
                </c:pt>
                <c:pt idx="26">
                  <c:v>-66</c:v>
                </c:pt>
                <c:pt idx="27">
                  <c:v>-66</c:v>
                </c:pt>
                <c:pt idx="28">
                  <c:v>-66</c:v>
                </c:pt>
                <c:pt idx="29">
                  <c:v>-99</c:v>
                </c:pt>
              </c:numCache>
            </c:numRef>
          </c:val>
          <c:smooth val="0"/>
          <c:extLst>
            <c:ext xmlns:c16="http://schemas.microsoft.com/office/drawing/2014/chart" uri="{C3380CC4-5D6E-409C-BE32-E72D297353CC}">
              <c16:uniqueId val="{00000002-084A-4CCC-9083-B32A73414589}"/>
            </c:ext>
          </c:extLst>
        </c:ser>
        <c:dLbls>
          <c:showLegendKey val="0"/>
          <c:showVal val="0"/>
          <c:showCatName val="0"/>
          <c:showSerName val="0"/>
          <c:showPercent val="0"/>
          <c:showBubbleSize val="0"/>
        </c:dLbls>
        <c:marker val="1"/>
        <c:smooth val="0"/>
        <c:axId val="268681600"/>
        <c:axId val="268672032"/>
        <c:extLst>
          <c:ext xmlns:c15="http://schemas.microsoft.com/office/drawing/2012/chart" uri="{02D57815-91ED-43cb-92C2-25804820EDAC}">
            <c15:filteredLineSeries>
              <c15:ser>
                <c:idx val="0"/>
                <c:order val="0"/>
                <c:spPr>
                  <a:ln w="28575" cap="rnd">
                    <a:solidFill>
                      <a:schemeClr val="accent1"/>
                    </a:solidFill>
                    <a:round/>
                  </a:ln>
                  <a:effectLst/>
                </c:spPr>
                <c:marker>
                  <c:symbol val="none"/>
                </c:marker>
                <c:cat>
                  <c:numRef>
                    <c:extLst>
                      <c:ext uri="{02D57815-91ED-43cb-92C2-25804820EDAC}">
                        <c15:formulaRef>
                          <c15:sqref>Planilha1!$B$115:$B$144</c15:sqref>
                        </c15:formulaRef>
                      </c:ext>
                    </c:extLst>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extLst>
                      <c:ext uri="{02D57815-91ED-43cb-92C2-25804820EDAC}">
                        <c15:formulaRef>
                          <c15:sqref>Planilha1!$C$115:$C$144</c15:sqref>
                        </c15:formulaRef>
                      </c:ext>
                    </c:extLst>
                    <c:numCache>
                      <c:formatCode>General</c:formatCode>
                      <c:ptCount val="30"/>
                    </c:numCache>
                  </c:numRef>
                </c:val>
                <c:smooth val="0"/>
                <c:extLst>
                  <c:ext xmlns:c16="http://schemas.microsoft.com/office/drawing/2014/chart" uri="{C3380CC4-5D6E-409C-BE32-E72D297353CC}">
                    <c16:uniqueId val="{00000003-084A-4CCC-9083-B32A73414589}"/>
                  </c:ext>
                </c:extLst>
              </c15:ser>
            </c15:filteredLineSeries>
          </c:ext>
        </c:extLst>
      </c:lineChart>
      <c:catAx>
        <c:axId val="268681600"/>
        <c:scaling>
          <c:orientation val="minMax"/>
        </c:scaling>
        <c:delete val="0"/>
        <c:axPos val="b"/>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268672032"/>
        <c:crosses val="autoZero"/>
        <c:auto val="1"/>
        <c:lblAlgn val="ctr"/>
        <c:lblOffset val="100"/>
        <c:noMultiLvlLbl val="0"/>
      </c:catAx>
      <c:valAx>
        <c:axId val="268672032"/>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2686816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12E531ADC625254FB88CF2EBA33A76C3" ma:contentTypeVersion="8" ma:contentTypeDescription="Crie um novo documento." ma:contentTypeScope="" ma:versionID="2b61c57e8a2e7543075ac819b88cf399">
  <xsd:schema xmlns:xsd="http://www.w3.org/2001/XMLSchema" xmlns:xs="http://www.w3.org/2001/XMLSchema" xmlns:p="http://schemas.microsoft.com/office/2006/metadata/properties" xmlns:ns2="2d26576d-885d-40e2-bc82-965154405eeb" targetNamespace="http://schemas.microsoft.com/office/2006/metadata/properties" ma:root="true" ma:fieldsID="e9c59dd1fd06c568fa35adaf4bd11c7c" ns2:_="">
    <xsd:import namespace="2d26576d-885d-40e2-bc82-965154405eeb"/>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26576d-885d-40e2-bc82-965154405ee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7E33E1A-5904-432F-A6E7-6421EF6F4B61}">
  <ds:schemaRefs>
    <ds:schemaRef ds:uri="http://schemas.openxmlformats.org/officeDocument/2006/bibliography"/>
  </ds:schemaRefs>
</ds:datastoreItem>
</file>

<file path=customXml/itemProps2.xml><?xml version="1.0" encoding="utf-8"?>
<ds:datastoreItem xmlns:ds="http://schemas.openxmlformats.org/officeDocument/2006/customXml" ds:itemID="{52339EAB-0A03-4758-8FD6-72BA399FFCC1}"/>
</file>

<file path=customXml/itemProps3.xml><?xml version="1.0" encoding="utf-8"?>
<ds:datastoreItem xmlns:ds="http://schemas.openxmlformats.org/officeDocument/2006/customXml" ds:itemID="{6EFF14AF-0202-403F-84CD-F70E9336FF27}"/>
</file>

<file path=customXml/itemProps4.xml><?xml version="1.0" encoding="utf-8"?>
<ds:datastoreItem xmlns:ds="http://schemas.openxmlformats.org/officeDocument/2006/customXml" ds:itemID="{693F71D2-4FA6-4837-8CE6-20183BB88427}"/>
</file>

<file path=docProps/app.xml><?xml version="1.0" encoding="utf-8"?>
<Properties xmlns="http://schemas.openxmlformats.org/officeDocument/2006/extended-properties" xmlns:vt="http://schemas.openxmlformats.org/officeDocument/2006/docPropsVTypes">
  <Template>Normal.dotm</Template>
  <TotalTime>1215</TotalTime>
  <Pages>76</Pages>
  <Words>15612</Words>
  <Characters>84306</Characters>
  <Application>Microsoft Office Word</Application>
  <DocSecurity>0</DocSecurity>
  <Lines>702</Lines>
  <Paragraphs>199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99719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Breno Menezes</dc:creator>
  <cp:keywords/>
  <dc:description/>
  <cp:lastModifiedBy>Ricardo Zelenovsky</cp:lastModifiedBy>
  <cp:revision>81</cp:revision>
  <cp:lastPrinted>2021-10-26T21:43:00Z</cp:lastPrinted>
  <dcterms:created xsi:type="dcterms:W3CDTF">2021-10-26T21:45:00Z</dcterms:created>
  <dcterms:modified xsi:type="dcterms:W3CDTF">2021-11-04T00:42:00Z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0x01010012E531ADC625254FB88CF2EBA33A76C3</vt:lpwstr>
  </property>
</Properties>
</file>